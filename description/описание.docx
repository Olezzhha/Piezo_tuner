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50">
      <w:pPr>
        <w:spacing w:before="0" w:beforeLines="0" w:after="0" w:afterLines="0" w:line="360" w:lineRule="auto"/>
        <w:jc w:val="center"/>
        <w:rPr>
          <w:rFonts w:ascii="Times New Roman" w:hAnsi="Times New Roman" w:eastAsia="Times New Roman" w:cs="Times New Roman"/>
          <w:b/>
          <w:bCs/>
          <w:smallCaps/>
          <w:sz w:val="28"/>
          <w:szCs w:val="28"/>
          <w:rtl w:val="0"/>
        </w:rPr>
        <w:pPrChange w:id="0" w:author="Карина Гареева" w:date="2025-12-25T00:30:16Z">
          <w:pPr>
            <w:spacing w:before="0" w:after="0" w:line="360" w:lineRule="auto"/>
            <w:jc w:val="center"/>
          </w:pPr>
        </w:pPrChange>
      </w:pPr>
      <w:r>
        <w:rPr>
          <w:rFonts w:ascii="Times New Roman" w:hAnsi="Times New Roman" w:eastAsia="Times New Roman" w:cs="Times New Roman"/>
          <w:b/>
          <w:bCs/>
          <w:smallCaps/>
          <w:sz w:val="28"/>
          <w:szCs w:val="28"/>
          <w:rtl w:val="0"/>
        </w:rPr>
        <w:t>АННОТАЦИЯ</w:t>
      </w:r>
    </w:p>
    <w:p w14:paraId="05B4227F">
      <w:pPr>
        <w:spacing w:before="0" w:beforeLines="0" w:after="0" w:afterLines="0" w:line="360" w:lineRule="auto"/>
        <w:ind w:firstLine="0"/>
        <w:jc w:val="both"/>
        <w:rPr>
          <w:rFonts w:ascii="Times New Roman" w:hAnsi="Times New Roman" w:eastAsia="Times New Roman" w:cs="Times New Roman"/>
          <w:sz w:val="28"/>
          <w:szCs w:val="28"/>
        </w:rPr>
        <w:pPrChange w:id="1" w:author="Карина Гареева" w:date="2025-12-25T00:30:16Z">
          <w:pPr>
            <w:spacing w:before="0" w:after="0" w:line="360" w:lineRule="auto"/>
            <w:ind w:firstLine="0"/>
            <w:jc w:val="center"/>
          </w:pPr>
        </w:pPrChange>
      </w:pPr>
      <w:r>
        <w:rPr>
          <w:rFonts w:hint="default" w:ascii="Times New Roman" w:hAnsi="Times New Roman" w:eastAsia="Times New Roman" w:cs="Times New Roman"/>
          <w:b/>
          <w:bCs/>
          <w:smallCaps/>
          <w:sz w:val="28"/>
          <w:szCs w:val="28"/>
          <w:rtl w:val="0"/>
          <w:lang w:val="ru-RU"/>
        </w:rPr>
        <w:tab/>
      </w:r>
      <w:r>
        <w:rPr>
          <w:rFonts w:ascii="Times New Roman" w:hAnsi="Times New Roman" w:eastAsia="SimSun" w:cs="Times New Roman"/>
          <w:sz w:val="28"/>
          <w:szCs w:val="28"/>
        </w:rPr>
        <w:t xml:space="preserve">В </w:t>
      </w:r>
      <w:r>
        <w:rPr>
          <w:rFonts w:ascii="Times New Roman" w:hAnsi="Times New Roman" w:eastAsia="SimSun" w:cs="Times New Roman"/>
          <w:sz w:val="28"/>
          <w:szCs w:val="28"/>
          <w:lang w:val="ru-RU"/>
        </w:rPr>
        <w:t>данной</w:t>
      </w:r>
      <w:r>
        <w:rPr>
          <w:rFonts w:hint="default" w:ascii="Times New Roman" w:hAnsi="Times New Roman" w:eastAsia="SimSun" w:cs="Times New Roman"/>
          <w:sz w:val="28"/>
          <w:szCs w:val="28"/>
          <w:lang w:val="ru-RU"/>
        </w:rPr>
        <w:t xml:space="preserve"> работе</w:t>
      </w:r>
      <w:r>
        <w:rPr>
          <w:rFonts w:ascii="Times New Roman" w:hAnsi="Times New Roman" w:eastAsia="SimSun" w:cs="Times New Roman"/>
          <w:sz w:val="28"/>
          <w:szCs w:val="28"/>
        </w:rPr>
        <w:t xml:space="preserve"> </w:t>
      </w:r>
      <w:r>
        <w:rPr>
          <w:rFonts w:ascii="Times New Roman" w:hAnsi="Times New Roman" w:eastAsia="SimSun" w:cs="Times New Roman"/>
          <w:sz w:val="28"/>
          <w:szCs w:val="28"/>
          <w:lang w:val="ru-RU"/>
        </w:rPr>
        <w:t>создано</w:t>
      </w:r>
      <w:r>
        <w:rPr>
          <w:rFonts w:ascii="Times New Roman" w:hAnsi="Times New Roman" w:eastAsia="SimSun" w:cs="Times New Roman"/>
          <w:sz w:val="28"/>
          <w:szCs w:val="28"/>
        </w:rPr>
        <w:t xml:space="preserve"> устройство для настройки акустической</w:t>
      </w:r>
      <w:r>
        <w:rPr>
          <w:rFonts w:hint="default" w:ascii="Times New Roman" w:hAnsi="Times New Roman" w:eastAsia="SimSun" w:cs="Times New Roman"/>
          <w:sz w:val="28"/>
          <w:szCs w:val="28"/>
          <w:lang w:val="ru-RU"/>
        </w:rPr>
        <w:t xml:space="preserve"> </w:t>
      </w:r>
      <w:r>
        <w:rPr>
          <w:rFonts w:ascii="Times New Roman" w:hAnsi="Times New Roman" w:eastAsia="SimSun" w:cs="Times New Roman"/>
          <w:sz w:val="28"/>
          <w:szCs w:val="28"/>
        </w:rPr>
        <w:t>гитары на базе микроконтроллера ESP32-S3. На вход системы подаётся сигнал от пьезоэлектрического датчика, закреплённого на деке гитары. Сигнал усиливается предусилителем и поступает на аналогово-цифровой преобразователь микроконтроллера, где преобразуется в цифровую форму и далее обрабатывается программно.</w:t>
      </w:r>
      <w:r>
        <w:rPr>
          <w:rFonts w:ascii="Times New Roman" w:hAnsi="Times New Roman" w:eastAsia="SimSun" w:cs="Times New Roman"/>
          <w:sz w:val="28"/>
          <w:szCs w:val="28"/>
        </w:rPr>
        <w:br w:type="textWrapping"/>
      </w:r>
      <w:ins w:id="2" w:author="Карина Гареева" w:date="2025-12-24T23:30:49Z">
        <w:r>
          <w:rPr>
            <w:rFonts w:hint="default" w:ascii="Times New Roman" w:hAnsi="Times New Roman" w:eastAsia="SimSun" w:cs="Times New Roman"/>
            <w:sz w:val="28"/>
            <w:szCs w:val="28"/>
            <w:lang w:val="ru-RU"/>
          </w:rPr>
          <w:tab/>
        </w:r>
      </w:ins>
      <w:del w:id="3" w:author="Карина Гареева" w:date="2025-12-24T23:30:48Z">
        <w:r>
          <w:rPr>
            <w:rFonts w:hint="default" w:ascii="Times New Roman" w:hAnsi="Times New Roman" w:eastAsia="SimSun" w:cs="Times New Roman"/>
            <w:sz w:val="28"/>
            <w:szCs w:val="28"/>
            <w:lang w:val="ru-RU"/>
          </w:rPr>
          <w:delText xml:space="preserve">  </w:delText>
        </w:r>
      </w:del>
      <w:del w:id="4" w:author="Карина Гареева" w:date="2025-12-24T23:30:47Z">
        <w:r>
          <w:rPr>
            <w:rFonts w:hint="default" w:ascii="Times New Roman" w:hAnsi="Times New Roman" w:eastAsia="SimSun" w:cs="Times New Roman"/>
            <w:sz w:val="28"/>
            <w:szCs w:val="28"/>
            <w:lang w:val="ru-RU"/>
          </w:rPr>
          <w:delText xml:space="preserve">  </w:delText>
        </w:r>
      </w:del>
      <w:r>
        <w:rPr>
          <w:rFonts w:ascii="Times New Roman" w:hAnsi="Times New Roman" w:eastAsia="SimSun" w:cs="Times New Roman"/>
          <w:sz w:val="28"/>
          <w:szCs w:val="28"/>
        </w:rPr>
        <w:t>В цифровой части реализованы алгоритмы спектрального анализа, основанные на быстром преобразовании Фурье  и методе Harmonic Product Spectrum для выделения основной частоты сигнала. Для повышения точности применяются оконные функции, параболическая интерполяция и медианная фильтрация.</w:t>
      </w:r>
      <w:r>
        <w:rPr>
          <w:rFonts w:ascii="Times New Roman" w:hAnsi="Times New Roman" w:eastAsia="SimSun" w:cs="Times New Roman"/>
          <w:sz w:val="28"/>
          <w:szCs w:val="28"/>
        </w:rPr>
        <w:br w:type="textWrapping"/>
      </w:r>
      <w:r>
        <w:rPr>
          <w:rFonts w:hint="default" w:ascii="Times New Roman" w:hAnsi="Times New Roman" w:eastAsia="SimSun" w:cs="Times New Roman"/>
          <w:sz w:val="28"/>
          <w:szCs w:val="28"/>
          <w:lang w:val="ru-RU"/>
        </w:rPr>
        <w:tab/>
      </w:r>
      <w:r>
        <w:rPr>
          <w:rFonts w:ascii="Times New Roman" w:hAnsi="Times New Roman" w:eastAsia="SimSun" w:cs="Times New Roman"/>
          <w:sz w:val="28"/>
          <w:szCs w:val="28"/>
        </w:rPr>
        <w:t>Полученная частота сравнивается с эталонными значениями строя гитары, после чего результат выводится на индикацию. Разработанный тюнер обеспечивает высокую точность, устойчивость к шуму и пригоден для практического использования.</w:t>
      </w:r>
    </w:p>
    <w:p w14:paraId="00000056">
      <w:pPr>
        <w:spacing w:before="0" w:beforeLines="0" w:after="0" w:afterLines="0" w:line="360" w:lineRule="auto"/>
        <w:jc w:val="center"/>
        <w:rPr>
          <w:rFonts w:ascii="Times New Roman" w:hAnsi="Times New Roman" w:eastAsia="Times New Roman" w:cs="Times New Roman"/>
          <w:sz w:val="28"/>
          <w:szCs w:val="28"/>
        </w:rPr>
        <w:pPrChange w:id="5" w:author="Карина Гареева" w:date="2025-12-25T00:30:16Z">
          <w:pPr>
            <w:spacing w:before="0" w:after="0" w:line="360" w:lineRule="auto"/>
            <w:jc w:val="center"/>
          </w:pPr>
        </w:pPrChange>
      </w:pPr>
      <w:r>
        <w:rPr>
          <w:rFonts w:ascii="Times New Roman" w:hAnsi="Times New Roman" w:eastAsia="Times New Roman" w:cs="Times New Roman"/>
          <w:b/>
          <w:bCs/>
          <w:smallCaps/>
          <w:sz w:val="28"/>
          <w:szCs w:val="28"/>
          <w:rtl w:val="0"/>
        </w:rPr>
        <w:t>SUMMARY</w:t>
      </w:r>
    </w:p>
    <w:p w14:paraId="19C92FB1">
      <w:pPr>
        <w:spacing w:before="0" w:beforeLines="0" w:after="0" w:afterLines="0" w:line="360" w:lineRule="auto"/>
        <w:ind w:firstLine="720"/>
        <w:jc w:val="both"/>
        <w:rPr>
          <w:rFonts w:hint="default" w:ascii="Times New Roman" w:hAnsi="Times New Roman" w:eastAsia="Times New Roman"/>
          <w:sz w:val="28"/>
          <w:szCs w:val="28"/>
        </w:rPr>
        <w:pPrChange w:id="6" w:author="Карина Гареева" w:date="2025-12-25T00:30:16Z">
          <w:pPr>
            <w:spacing w:before="0" w:after="0" w:line="360" w:lineRule="auto"/>
            <w:ind w:firstLine="720"/>
            <w:jc w:val="both"/>
          </w:pPr>
        </w:pPrChange>
      </w:pPr>
      <w:r>
        <w:rPr>
          <w:rFonts w:hint="default" w:ascii="Times New Roman" w:hAnsi="Times New Roman" w:eastAsia="Times New Roman"/>
          <w:sz w:val="28"/>
          <w:szCs w:val="28"/>
        </w:rPr>
        <w:t>In this work, a device for tuning an acoustic guitar based on the ESP32-S3 microcontroller has been created. The system receives a signal from a piezoelectric sensor mounted on the guitar's soundboard. The signal is amplified by a preamplifier and fed to the microcontroller's analog-to-digital converter, where it is converted into a digital form and further processed programmatically.</w:t>
      </w:r>
    </w:p>
    <w:p w14:paraId="5E623A07">
      <w:pPr>
        <w:spacing w:before="0" w:beforeLines="0" w:after="0" w:afterLines="0" w:line="360" w:lineRule="auto"/>
        <w:jc w:val="both"/>
        <w:rPr>
          <w:rFonts w:hint="default" w:ascii="Times New Roman" w:hAnsi="Times New Roman" w:eastAsia="Times New Roman"/>
          <w:sz w:val="28"/>
          <w:szCs w:val="28"/>
        </w:rPr>
        <w:pPrChange w:id="7" w:author="Карина Гареева" w:date="2025-12-25T00:30:16Z">
          <w:pPr>
            <w:spacing w:before="0" w:after="0" w:line="360" w:lineRule="auto"/>
            <w:jc w:val="both"/>
          </w:pPr>
        </w:pPrChange>
      </w:pPr>
      <w:r>
        <w:rPr>
          <w:rFonts w:hint="default" w:ascii="Times New Roman" w:hAnsi="Times New Roman" w:eastAsia="Times New Roman"/>
          <w:sz w:val="28"/>
          <w:szCs w:val="28"/>
        </w:rPr>
        <w:t>The digital part implements spectral analysis algorithms based on fast Fourier transform and Harmonic Product Spectrum method for extracting the fundamental frequency of the signal. To improve the accuracy, window functions, parabolic interpolation and median filtering.</w:t>
      </w:r>
    </w:p>
    <w:p w14:paraId="3C3EE204">
      <w:pPr>
        <w:spacing w:beforeLines="0" w:afterLines="0" w:line="360" w:lineRule="auto"/>
        <w:pPrChange w:id="8" w:author="Карина Гареева" w:date="2025-12-25T00:30:16Z">
          <w:pPr/>
        </w:pPrChange>
      </w:pPr>
    </w:p>
    <w:p w14:paraId="00000057">
      <w:pPr>
        <w:spacing w:before="0" w:beforeLines="0" w:after="0" w:afterLines="0" w:line="360" w:lineRule="auto"/>
        <w:jc w:val="both"/>
        <w:rPr>
          <w:rFonts w:ascii="Times New Roman" w:hAnsi="Times New Roman" w:eastAsia="Times New Roman" w:cs="Times New Roman"/>
          <w:sz w:val="28"/>
          <w:szCs w:val="28"/>
        </w:rPr>
        <w:pPrChange w:id="9" w:author="Карина Гареева" w:date="2025-12-25T00:30:16Z">
          <w:pPr>
            <w:spacing w:before="0" w:after="0" w:line="360" w:lineRule="auto"/>
            <w:jc w:val="both"/>
          </w:pPr>
        </w:pPrChange>
      </w:pPr>
      <w:r>
        <w:rPr>
          <w:rFonts w:hint="default" w:ascii="Times New Roman" w:hAnsi="Times New Roman" w:eastAsia="Times New Roman"/>
          <w:sz w:val="28"/>
          <w:szCs w:val="28"/>
        </w:rPr>
        <w:t xml:space="preserve"> </w:t>
      </w:r>
      <w:r>
        <w:rPr>
          <w:rFonts w:hint="default" w:ascii="Times New Roman" w:hAnsi="Times New Roman" w:eastAsia="Times New Roman"/>
          <w:sz w:val="28"/>
          <w:szCs w:val="28"/>
          <w:lang w:val="ru-RU"/>
        </w:rPr>
        <w:tab/>
      </w:r>
      <w:r>
        <w:rPr>
          <w:rFonts w:hint="default" w:ascii="Times New Roman" w:hAnsi="Times New Roman" w:eastAsia="Times New Roman"/>
          <w:sz w:val="28"/>
          <w:szCs w:val="28"/>
        </w:rPr>
        <w:t>The obtained frequency is compared with the reference values of the guitar tuning, after which the result is displayed on the display. The developed tuner provides high accuracy, noise resistance and is suitable for practical use.</w:t>
      </w:r>
    </w:p>
    <w:p w14:paraId="0000005A">
      <w:pPr>
        <w:spacing w:before="0" w:beforeLines="0" w:after="0" w:afterLines="0" w:line="360" w:lineRule="auto"/>
        <w:jc w:val="center"/>
        <w:rPr>
          <w:del w:id="11" w:author="Карина Гареева" w:date="2025-12-24T23:31:28Z"/>
          <w:rFonts w:ascii="Times New Roman" w:hAnsi="Times New Roman" w:eastAsia="Times New Roman" w:cs="Times New Roman"/>
          <w:sz w:val="28"/>
          <w:szCs w:val="28"/>
        </w:rPr>
        <w:pPrChange w:id="10" w:author="Карина Гареева" w:date="2025-12-25T00:30:16Z">
          <w:pPr>
            <w:spacing w:before="0" w:after="0" w:line="360" w:lineRule="auto"/>
            <w:jc w:val="center"/>
          </w:pPr>
        </w:pPrChange>
      </w:pPr>
      <w:r>
        <w:br w:type="page"/>
      </w:r>
    </w:p>
    <w:p w14:paraId="35B37B70">
      <w:pPr>
        <w:spacing w:before="0" w:beforeLines="0" w:after="0" w:afterLines="0" w:line="360" w:lineRule="auto"/>
        <w:jc w:val="center"/>
        <w:rPr>
          <w:rFonts w:ascii="Times New Roman" w:hAnsi="Times New Roman" w:eastAsia="Times New Roman" w:cs="Times New Roman"/>
          <w:sz w:val="28"/>
          <w:szCs w:val="28"/>
        </w:rPr>
        <w:pPrChange w:id="12" w:author="Карина Гареева" w:date="2025-12-25T00:30:16Z">
          <w:pPr>
            <w:spacing w:before="0" w:after="0" w:line="360" w:lineRule="auto"/>
            <w:jc w:val="center"/>
          </w:pPr>
        </w:pPrChange>
      </w:pPr>
    </w:p>
    <w:sdt>
      <w:sdtPr>
        <w:rPr>
          <w:rFonts w:hint="default" w:ascii="Times New Roman" w:hAnsi="Times New Roman" w:eastAsia="SimSun" w:cs="Times New Roman"/>
          <w:sz w:val="28"/>
          <w:szCs w:val="28"/>
          <w:lang w:val="ru"/>
        </w:rPr>
        <w:id w:val="147472424"/>
        <w15:color w:val="DBDBDB"/>
        <w:docPartObj>
          <w:docPartGallery w:val="Table of Contents"/>
          <w:docPartUnique/>
        </w:docPartObj>
      </w:sdtPr>
      <w:sdtEndPr>
        <w:rPr>
          <w:rFonts w:ascii="Times New Roman" w:hAnsi="Times New Roman" w:eastAsia="Times New Roman" w:cs="Times New Roman"/>
          <w:b/>
          <w:sz w:val="22"/>
          <w:szCs w:val="28"/>
          <w:lang w:val="ru"/>
        </w:rPr>
      </w:sdtEndPr>
      <w:sdtContent>
        <w:p w14:paraId="1FBA88FB">
          <w:pPr>
            <w:shd w:val="clear" w:fill="FFFFFF" w:themeFill="background1"/>
            <w:spacing w:before="0" w:beforeLines="0" w:after="0" w:afterLines="0" w:line="360" w:lineRule="auto"/>
            <w:ind w:left="0" w:leftChars="0" w:right="0" w:rightChars="0" w:firstLine="0" w:firstLineChars="0"/>
            <w:jc w:val="center"/>
            <w:rPr>
              <w:rFonts w:hint="default" w:ascii="Times New Roman" w:hAnsi="Times New Roman" w:cs="Times New Roman"/>
              <w:sz w:val="28"/>
              <w:szCs w:val="28"/>
            </w:rPr>
            <w:pPrChange w:id="13" w:author="Карина Гареева" w:date="2025-12-25T00:29:19Z">
              <w:pPr>
                <w:spacing w:before="0" w:beforeLines="0" w:after="0" w:afterLines="0" w:line="240" w:lineRule="auto"/>
                <w:ind w:left="0" w:leftChars="0" w:right="0" w:rightChars="0" w:firstLine="0" w:firstLineChars="0"/>
                <w:jc w:val="center"/>
              </w:pPr>
            </w:pPrChange>
          </w:pPr>
          <w:r>
            <w:rPr>
              <w:rFonts w:hint="default" w:ascii="Times New Roman" w:hAnsi="Times New Roman" w:eastAsia="SimSun" w:cs="Times New Roman"/>
              <w:sz w:val="28"/>
              <w:szCs w:val="28"/>
            </w:rPr>
            <w:t>Оглавление</w:t>
          </w:r>
        </w:p>
        <w:p w14:paraId="5612D8C7">
          <w:pPr>
            <w:pStyle w:val="13"/>
            <w:keepNext w:val="0"/>
            <w:keepLines w:val="0"/>
            <w:pageBreakBefore w:val="0"/>
            <w:widowControl/>
            <w:tabs>
              <w:tab w:val="right" w:leader="dot" w:pos="9029"/>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TOC \o "1-2" \h \u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_Toc28440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mallCaps/>
              <w:sz w:val="28"/>
              <w:szCs w:val="28"/>
              <w:rtl w:val="0"/>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_Toc28440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0FB2A2A">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_Toc12095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1.ТЕОРЕТИЧЕСКАЯ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_Toc12095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6A39A75A">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_Toc30550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1.1. Спектральные компоненты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_Toc30550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5EF61273">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_Toc285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1.1.1 Обертон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74C6FFCF">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_Toc2701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1.1.2 Гармоника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67D80D53">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_Toc21280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1.1.3 Роль обертонов и гармоник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227BEE48">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_Toc32560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1.1.4 Анализ алгоритмо</w:t>
          </w:r>
          <w:r>
            <w:rPr>
              <w:rFonts w:hint="default" w:ascii="Times New Roman" w:hAnsi="Times New Roman" w:eastAsia="Times New Roman" w:cs="Times New Roman"/>
              <w:bCs/>
              <w:sz w:val="28"/>
              <w:szCs w:val="28"/>
              <w:rtl w:val="0"/>
              <w:lang w:val="ru-RU"/>
            </w:rPr>
            <w:t>в</w:t>
          </w:r>
          <w:r>
            <w:rPr>
              <w:rFonts w:hint="default" w:ascii="Times New Roman" w:hAnsi="Times New Roman" w:eastAsia="Times New Roman" w:cs="Times New Roman"/>
              <w:bCs/>
              <w:sz w:val="28"/>
              <w:szCs w:val="28"/>
              <w:rtl w:val="0"/>
            </w:rPr>
            <w:t xml:space="preserve"> обработки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_Toc32560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288292AE">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_Toc3159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1.2 Таблица стандартных частот строя гитары.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2186D4D">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_Toc2258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w:t>
          </w:r>
          <w:r>
            <w:rPr>
              <w:rFonts w:hint="default" w:ascii="Times New Roman" w:hAnsi="Times New Roman" w:eastAsia="Times New Roman" w:cs="Times New Roman"/>
              <w:bCs/>
              <w:sz w:val="28"/>
              <w:szCs w:val="28"/>
              <w:rtl w:val="0"/>
              <w:lang w:val="ru-RU"/>
            </w:rPr>
            <w:t>3</w:t>
          </w:r>
          <w:r>
            <w:rPr>
              <w:rFonts w:hint="default" w:ascii="Times New Roman" w:hAnsi="Times New Roman" w:eastAsia="Times New Roman" w:cs="Times New Roman"/>
              <w:bCs/>
              <w:sz w:val="28"/>
              <w:szCs w:val="28"/>
              <w:rtl w:val="0"/>
            </w:rPr>
            <w:t>. Принципы цифровой обработки сигналов для анализа звука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5BFAEE33">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_Toc24510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w:t>
          </w:r>
          <w:r>
            <w:rPr>
              <w:rFonts w:hint="default" w:ascii="Times New Roman" w:hAnsi="Times New Roman" w:eastAsia="Times New Roman" w:cs="Times New Roman"/>
              <w:bCs/>
              <w:sz w:val="28"/>
              <w:szCs w:val="28"/>
              <w:rtl w:val="0"/>
              <w:lang w:val="ru-RU"/>
            </w:rPr>
            <w:t>3</w:t>
          </w:r>
          <w:r>
            <w:rPr>
              <w:rFonts w:hint="default" w:ascii="Times New Roman" w:hAnsi="Times New Roman" w:eastAsia="Times New Roman" w:cs="Times New Roman"/>
              <w:bCs/>
              <w:sz w:val="28"/>
              <w:szCs w:val="28"/>
              <w:rtl w:val="0"/>
            </w:rPr>
            <w:t>.1. Принцип аналогово-цифрового преобразования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_Toc24510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5DB00C42">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_Toc3407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w:t>
          </w:r>
          <w:r>
            <w:rPr>
              <w:rFonts w:hint="default" w:ascii="Times New Roman" w:hAnsi="Times New Roman" w:eastAsia="Times New Roman" w:cs="Times New Roman"/>
              <w:bCs/>
              <w:sz w:val="28"/>
              <w:szCs w:val="28"/>
              <w:rtl w:val="0"/>
              <w:lang w:val="ru-RU"/>
            </w:rPr>
            <w:t>3</w:t>
          </w:r>
          <w:r>
            <w:rPr>
              <w:rFonts w:hint="default" w:ascii="Times New Roman" w:hAnsi="Times New Roman" w:eastAsia="Times New Roman" w:cs="Times New Roman"/>
              <w:bCs/>
              <w:sz w:val="28"/>
              <w:szCs w:val="28"/>
              <w:rtl w:val="0"/>
            </w:rPr>
            <w:t>.2 Ключевые параметры АЦП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_Toc3407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114EF1D7">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_Toc26452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w:t>
          </w:r>
          <w:r>
            <w:rPr>
              <w:rFonts w:hint="default" w:ascii="Times New Roman" w:hAnsi="Times New Roman" w:eastAsia="Times New Roman" w:cs="Times New Roman"/>
              <w:bCs/>
              <w:sz w:val="28"/>
              <w:szCs w:val="28"/>
              <w:rtl w:val="0"/>
              <w:lang w:val="ru-RU"/>
            </w:rPr>
            <w:t>3</w:t>
          </w:r>
          <w:r>
            <w:rPr>
              <w:rFonts w:hint="default" w:ascii="Times New Roman" w:hAnsi="Times New Roman" w:eastAsia="Times New Roman" w:cs="Times New Roman"/>
              <w:bCs/>
              <w:sz w:val="28"/>
              <w:szCs w:val="28"/>
              <w:rtl w:val="0"/>
            </w:rPr>
            <w:t>.3. Влияние параметров АЦП на точность тюнера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_Toc26452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32856F9">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_Toc1037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w:t>
          </w:r>
          <w:r>
            <w:rPr>
              <w:rFonts w:hint="default" w:ascii="Times New Roman" w:hAnsi="Times New Roman" w:eastAsia="Times New Roman" w:cs="Times New Roman"/>
              <w:bCs/>
              <w:sz w:val="28"/>
              <w:szCs w:val="28"/>
              <w:rtl w:val="0"/>
              <w:lang w:val="ru-RU"/>
            </w:rPr>
            <w:t>4</w:t>
          </w:r>
          <w:r>
            <w:rPr>
              <w:rFonts w:hint="default" w:ascii="Times New Roman" w:hAnsi="Times New Roman" w:eastAsia="Times New Roman" w:cs="Times New Roman"/>
              <w:bCs/>
              <w:sz w:val="28"/>
              <w:szCs w:val="28"/>
              <w:rtl w:val="0"/>
            </w:rPr>
            <w:t>. Принципы работы выбранных алгоритмов анализа.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04208F5A">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_Toc29882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w:t>
          </w:r>
          <w:r>
            <w:rPr>
              <w:rFonts w:hint="default" w:ascii="Times New Roman" w:hAnsi="Times New Roman" w:eastAsia="Times New Roman" w:cs="Times New Roman"/>
              <w:bCs/>
              <w:sz w:val="28"/>
              <w:szCs w:val="28"/>
              <w:rtl w:val="0"/>
              <w:lang w:val="ru-RU"/>
            </w:rPr>
            <w:t>4</w:t>
          </w:r>
          <w:r>
            <w:rPr>
              <w:rFonts w:hint="default" w:ascii="Times New Roman" w:hAnsi="Times New Roman" w:eastAsia="Times New Roman" w:cs="Times New Roman"/>
              <w:bCs/>
              <w:sz w:val="28"/>
              <w:szCs w:val="28"/>
              <w:rtl w:val="0"/>
            </w:rPr>
            <w:t>.1 FAST FOURIER TRANSFORM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7B487612">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_Toc14490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w:t>
          </w:r>
          <w:r>
            <w:rPr>
              <w:rFonts w:hint="default" w:ascii="Times New Roman" w:hAnsi="Times New Roman" w:eastAsia="Times New Roman" w:cs="Times New Roman"/>
              <w:bCs/>
              <w:sz w:val="28"/>
              <w:szCs w:val="28"/>
              <w:rtl w:val="0"/>
              <w:lang w:val="ru-RU"/>
            </w:rPr>
            <w:t>4</w:t>
          </w:r>
          <w:r>
            <w:rPr>
              <w:rFonts w:hint="default" w:ascii="Times New Roman" w:hAnsi="Times New Roman" w:eastAsia="Times New Roman" w:cs="Times New Roman"/>
              <w:bCs/>
              <w:sz w:val="28"/>
              <w:szCs w:val="28"/>
              <w:rtl w:val="0"/>
            </w:rPr>
            <w:t>.2 Оконные функции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4B1F26A">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_Toc11250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1.3.3 HPS Harmonic Product Spectrum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_Toc11250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5E069322">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_Toc21237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1.3.5  Медианная фильтрация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_Toc21237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3333B68D">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_Toc24825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ПРАКТИЧЕСКАЯ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_Toc24825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6649BBF6">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_Toc23350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Pr>
            <w:t xml:space="preserve">1. </w:t>
          </w:r>
          <w:r>
            <w:rPr>
              <w:rFonts w:hint="default" w:ascii="Times New Roman" w:hAnsi="Times New Roman" w:eastAsia="Times New Roman" w:cs="Times New Roman"/>
              <w:bCs/>
              <w:sz w:val="28"/>
              <w:szCs w:val="28"/>
              <w:rtl w:val="0"/>
            </w:rPr>
            <w:t>Разработка аппаратной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_Toc23350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4A3F5C62">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_Toc14160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1.1 Моделирование схемы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16F91CB3">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_Toc23422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1.2. Элементы сборки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_Toc23422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7BC71B80">
          <w:pPr>
            <w:pStyle w:val="14"/>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_Toc15026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1.3 Тестирование схемы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_Toc15026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3C3409BE">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_Toc6733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Pr>
            <w:t xml:space="preserve">2. </w:t>
          </w:r>
          <w:r>
            <w:rPr>
              <w:rFonts w:hint="default" w:ascii="Times New Roman" w:hAnsi="Times New Roman" w:eastAsia="Times New Roman" w:cs="Times New Roman"/>
              <w:bCs/>
              <w:sz w:val="28"/>
              <w:szCs w:val="28"/>
              <w:rtl w:val="0"/>
            </w:rPr>
            <w:t>Разработка программного обеспечения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_Toc6733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7EF3A82D">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_Toc8836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ПРОГРАММА ОБРАБОТКИ CSV ФАЙЛОВ С ПОМОЩЬЮ PYTHON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_Toc8836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20561D4C">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_Toc30904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bCs/>
              <w:sz w:val="28"/>
              <w:szCs w:val="28"/>
              <w:rtl w:val="0"/>
            </w:rPr>
            <w:t>2. Анализ результатов тестирования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_Toc30904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1A7D2853">
          <w:pPr>
            <w:pStyle w:val="13"/>
            <w:tabs>
              <w:tab w:val="right" w:leader="dot" w:pos="9029"/>
            </w:tabs>
            <w:rPr>
              <w:rFonts w:hint="default" w:ascii="Times New Roman" w:hAnsi="Times New Roman" w:cs="Times New Roman"/>
              <w:sz w:val="28"/>
              <w:szCs w:val="28"/>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HYPERLINK \l _Toc15813 </w:instrText>
          </w:r>
          <w:r>
            <w:rPr>
              <w:rFonts w:hint="default" w:ascii="Times New Roman" w:hAnsi="Times New Roman" w:eastAsia="Times New Roman" w:cs="Times New Roman"/>
              <w:sz w:val="28"/>
              <w:szCs w:val="28"/>
            </w:rPr>
            <w:fldChar w:fldCharType="separate"/>
          </w:r>
          <w:r>
            <w:rPr>
              <w:rFonts w:hint="default" w:ascii="Times New Roman" w:hAnsi="Times New Roman" w:eastAsia="Courier New" w:cs="Times New Roman"/>
              <w:bCs/>
              <w:sz w:val="28"/>
              <w:szCs w:val="28"/>
              <w:rtl w:val="0"/>
              <w:lang w:val="ru-RU"/>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_Toc15813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eastAsia="Times New Roman" w:cs="Times New Roman"/>
              <w:sz w:val="28"/>
              <w:szCs w:val="28"/>
            </w:rPr>
            <w:fldChar w:fldCharType="end"/>
          </w:r>
        </w:p>
        <w:p w14:paraId="5C4E85D5">
          <w:pPr>
            <w:shd w:val="clear" w:fill="FFFFFF" w:themeFill="background1"/>
            <w:spacing w:before="0" w:beforeLines="0" w:after="0" w:afterLines="0" w:line="360" w:lineRule="auto"/>
            <w:jc w:val="center"/>
            <w:rPr>
              <w:rFonts w:ascii="Times New Roman" w:hAnsi="Times New Roman" w:eastAsia="Times New Roman" w:cs="Times New Roman"/>
              <w:b/>
              <w:sz w:val="22"/>
              <w:szCs w:val="28"/>
              <w:lang w:val="ru"/>
            </w:rPr>
            <w:pPrChange w:id="14" w:author="Карина Гареева" w:date="2025-12-25T00:30:16Z">
              <w:pPr>
                <w:spacing w:before="0" w:after="0" w:line="360" w:lineRule="auto"/>
                <w:jc w:val="center"/>
              </w:pPr>
            </w:pPrChange>
          </w:pPr>
          <w:r>
            <w:rPr>
              <w:rFonts w:hint="default" w:ascii="Times New Roman" w:hAnsi="Times New Roman" w:eastAsia="Times New Roman" w:cs="Times New Roman"/>
              <w:sz w:val="28"/>
              <w:szCs w:val="28"/>
            </w:rPr>
            <w:fldChar w:fldCharType="end"/>
          </w:r>
        </w:p>
      </w:sdtContent>
    </w:sdt>
    <w:p w14:paraId="00000083">
      <w:pPr>
        <w:spacing w:before="0" w:beforeLines="0" w:after="0" w:afterLines="0" w:line="360" w:lineRule="auto"/>
        <w:rPr>
          <w:rFonts w:ascii="Times New Roman" w:hAnsi="Times New Roman" w:eastAsia="Times New Roman" w:cs="Times New Roman"/>
          <w:sz w:val="28"/>
          <w:szCs w:val="28"/>
        </w:rPr>
        <w:pPrChange w:id="15" w:author="Карина Гареева" w:date="2025-12-25T00:30:16Z">
          <w:pPr>
            <w:spacing w:before="0" w:after="0" w:line="360" w:lineRule="auto"/>
          </w:pPr>
        </w:pPrChange>
      </w:pPr>
    </w:p>
    <w:p w14:paraId="00000084">
      <w:pPr>
        <w:spacing w:before="0" w:beforeLines="0" w:after="0" w:afterLines="0" w:line="360" w:lineRule="auto"/>
        <w:jc w:val="center"/>
        <w:outlineLvl w:val="0"/>
        <w:rPr>
          <w:rFonts w:ascii="Times New Roman" w:hAnsi="Times New Roman" w:eastAsia="Times New Roman" w:cs="Times New Roman"/>
          <w:sz w:val="28"/>
          <w:szCs w:val="28"/>
        </w:rPr>
        <w:pPrChange w:id="16" w:author="Карина Гареева" w:date="2025-12-25T00:30:16Z">
          <w:pPr>
            <w:spacing w:before="0" w:after="0" w:line="360" w:lineRule="auto"/>
            <w:jc w:val="center"/>
            <w:outlineLvl w:val="0"/>
          </w:pPr>
        </w:pPrChange>
      </w:pPr>
      <w:bookmarkStart w:id="148" w:name="_GoBack"/>
      <w:bookmarkEnd w:id="148"/>
      <w:r>
        <w:br w:type="page"/>
      </w:r>
      <w:bookmarkStart w:id="0" w:name="_Toc27545"/>
      <w:bookmarkStart w:id="1" w:name="_Toc23522"/>
      <w:bookmarkStart w:id="2" w:name="_Toc28440"/>
      <w:r>
        <w:rPr>
          <w:rFonts w:ascii="Times New Roman" w:hAnsi="Times New Roman" w:eastAsia="Times New Roman" w:cs="Times New Roman"/>
          <w:b/>
          <w:bCs/>
          <w:smallCaps/>
          <w:sz w:val="28"/>
          <w:szCs w:val="28"/>
          <w:rtl w:val="0"/>
        </w:rPr>
        <w:t>ВВЕДЕНИЕ</w:t>
      </w:r>
      <w:bookmarkEnd w:id="0"/>
      <w:bookmarkEnd w:id="1"/>
      <w:bookmarkEnd w:id="2"/>
    </w:p>
    <w:p w14:paraId="6C50AA20">
      <w:pPr>
        <w:pStyle w:val="17"/>
        <w:keepNext w:val="0"/>
        <w:keepLines w:val="0"/>
        <w:widowControl/>
        <w:suppressLineNumbers w:val="0"/>
        <w:spacing w:beforeLines="0" w:beforeAutospacing="0" w:afterLines="0" w:afterAutospacing="0" w:line="360" w:lineRule="auto"/>
        <w:ind w:firstLine="720"/>
        <w:jc w:val="both"/>
        <w:rPr>
          <w:sz w:val="28"/>
          <w:szCs w:val="28"/>
        </w:rPr>
        <w:pPrChange w:id="17" w:author="Карина Гареева" w:date="2025-12-25T00:30:16Z">
          <w:pPr>
            <w:pStyle w:val="17"/>
            <w:keepNext w:val="0"/>
            <w:keepLines w:val="0"/>
            <w:widowControl/>
            <w:suppressLineNumbers w:val="0"/>
            <w:spacing w:line="360" w:lineRule="auto"/>
            <w:ind w:firstLine="720"/>
            <w:jc w:val="both"/>
          </w:pPr>
        </w:pPrChange>
      </w:pPr>
      <w:r>
        <w:rPr>
          <w:sz w:val="28"/>
          <w:szCs w:val="28"/>
        </w:rPr>
        <w:t>Настройка музыкального инструмента является важной задачей, напрямую влияющей на качество звучания и удобство исполнения. Традиционные механические камертоном или слуховые методы требуют опыта исполнителя и подвержены человеческому фактору. Современные электронные тюнеры позволяют автоматизировать процесс настройки, обеспечивая высокую точность и стабильность результатов.</w:t>
      </w:r>
    </w:p>
    <w:p w14:paraId="1A5E512A">
      <w:pPr>
        <w:pStyle w:val="17"/>
        <w:keepNext w:val="0"/>
        <w:keepLines w:val="0"/>
        <w:widowControl/>
        <w:suppressLineNumbers w:val="0"/>
        <w:spacing w:beforeLines="0" w:beforeAutospacing="0" w:afterLines="0" w:afterAutospacing="0" w:line="360" w:lineRule="auto"/>
        <w:ind w:firstLine="720"/>
        <w:jc w:val="both"/>
        <w:rPr>
          <w:sz w:val="28"/>
          <w:szCs w:val="28"/>
        </w:rPr>
        <w:pPrChange w:id="18" w:author="Карина Гареева" w:date="2025-12-25T00:30:16Z">
          <w:pPr>
            <w:pStyle w:val="17"/>
            <w:keepNext w:val="0"/>
            <w:keepLines w:val="0"/>
            <w:widowControl/>
            <w:suppressLineNumbers w:val="0"/>
            <w:spacing w:line="360" w:lineRule="auto"/>
            <w:ind w:firstLine="720"/>
            <w:jc w:val="both"/>
          </w:pPr>
        </w:pPrChange>
      </w:pPr>
      <w:r>
        <w:rPr>
          <w:sz w:val="28"/>
          <w:szCs w:val="28"/>
        </w:rPr>
        <w:t>В данной работе разработан электронный тюнер для акустической и классической гитары, сочетающий аналоговую и цифровую обработку сигнала. В качестве датчика используется пьезоэлемент, преобразующий колебания деки гитары в электрический сигнал. Далее сигнал усиливается предусилителем, после чего поступает на вход микроконтроллера ESP32-S3, выполняющего оцифровку и анализ.</w:t>
      </w:r>
    </w:p>
    <w:p w14:paraId="365E42AC">
      <w:pPr>
        <w:pStyle w:val="17"/>
        <w:keepNext w:val="0"/>
        <w:keepLines w:val="0"/>
        <w:widowControl/>
        <w:suppressLineNumbers w:val="0"/>
        <w:spacing w:beforeLines="0" w:beforeAutospacing="0" w:afterLines="0" w:afterAutospacing="0" w:line="360" w:lineRule="auto"/>
        <w:ind w:firstLine="720"/>
        <w:jc w:val="both"/>
        <w:rPr>
          <w:sz w:val="28"/>
          <w:szCs w:val="28"/>
        </w:rPr>
        <w:pPrChange w:id="19" w:author="Карина Гареева" w:date="2025-12-25T00:30:16Z">
          <w:pPr>
            <w:pStyle w:val="17"/>
            <w:keepNext w:val="0"/>
            <w:keepLines w:val="0"/>
            <w:widowControl/>
            <w:suppressLineNumbers w:val="0"/>
            <w:spacing w:line="360" w:lineRule="auto"/>
            <w:ind w:firstLine="720"/>
            <w:jc w:val="both"/>
          </w:pPr>
        </w:pPrChange>
      </w:pPr>
      <w:r>
        <w:rPr>
          <w:sz w:val="28"/>
          <w:szCs w:val="28"/>
        </w:rPr>
        <w:t>В цифровой части реализованы методы обработки сигналов, обеспечивающие надёжное определение основной частоты даже при наличии шумов, негармонических составляющих и затухания струны. Использование БПФ, алгоритма HPS, параболической интерполяции и медианной фильтрации позволяет повысить точность определения частоты до десятых долей герца и обеспечить устойчивость показаний.</w:t>
      </w:r>
    </w:p>
    <w:p w14:paraId="557478EE">
      <w:pPr>
        <w:pStyle w:val="17"/>
        <w:keepNext w:val="0"/>
        <w:keepLines w:val="0"/>
        <w:widowControl/>
        <w:suppressLineNumbers w:val="0"/>
        <w:spacing w:beforeLines="0" w:beforeAutospacing="0" w:afterLines="0" w:afterAutospacing="0" w:line="360" w:lineRule="auto"/>
        <w:ind w:firstLine="720"/>
        <w:jc w:val="both"/>
        <w:rPr>
          <w:sz w:val="28"/>
          <w:szCs w:val="28"/>
        </w:rPr>
        <w:pPrChange w:id="20" w:author="Карина Гареева" w:date="2025-12-25T00:30:16Z">
          <w:pPr>
            <w:pStyle w:val="17"/>
            <w:keepNext w:val="0"/>
            <w:keepLines w:val="0"/>
            <w:widowControl/>
            <w:suppressLineNumbers w:val="0"/>
            <w:spacing w:line="360" w:lineRule="auto"/>
            <w:ind w:firstLine="720"/>
            <w:jc w:val="both"/>
          </w:pPr>
        </w:pPrChange>
      </w:pPr>
      <w:r>
        <w:rPr>
          <w:sz w:val="28"/>
          <w:szCs w:val="28"/>
        </w:rPr>
        <w:t>Целью проекта является разработка аппаратно-программной системы тюнера, включающей разработку схемы предусилителя, обоснование параметров АЦП, реализацию алгоритмов цифровой обработки сигналов и программной логики работы устройства.</w:t>
      </w:r>
    </w:p>
    <w:p w14:paraId="00000085">
      <w:pPr>
        <w:spacing w:before="0" w:beforeLines="0" w:after="0" w:afterLines="0" w:line="360" w:lineRule="auto"/>
        <w:ind w:left="720" w:firstLine="0"/>
        <w:rPr>
          <w:rFonts w:ascii="Times New Roman" w:hAnsi="Times New Roman" w:eastAsia="Times New Roman" w:cs="Times New Roman"/>
          <w:sz w:val="28"/>
          <w:szCs w:val="28"/>
        </w:rPr>
        <w:pPrChange w:id="21" w:author="Карина Гареева" w:date="2025-12-25T00:30:16Z">
          <w:pPr>
            <w:spacing w:before="0" w:after="0" w:line="360" w:lineRule="auto"/>
            <w:ind w:left="720" w:firstLine="0"/>
          </w:pPr>
        </w:pPrChange>
      </w:pPr>
    </w:p>
    <w:p w14:paraId="00000086">
      <w:pPr>
        <w:spacing w:before="0" w:beforeLines="0" w:after="0" w:afterLines="0" w:line="360" w:lineRule="auto"/>
        <w:ind w:left="720" w:firstLine="0"/>
        <w:rPr>
          <w:del w:id="23" w:author="Карина Гареева" w:date="2025-12-24T23:35:42Z"/>
          <w:rFonts w:ascii="Times New Roman" w:hAnsi="Times New Roman" w:eastAsia="Times New Roman" w:cs="Times New Roman"/>
          <w:sz w:val="28"/>
          <w:szCs w:val="28"/>
        </w:rPr>
        <w:pPrChange w:id="22" w:author="Карина Гареева" w:date="2025-12-25T00:30:16Z">
          <w:pPr>
            <w:spacing w:before="0" w:after="0" w:line="360" w:lineRule="auto"/>
            <w:ind w:left="720" w:firstLine="0"/>
          </w:pPr>
        </w:pPrChange>
      </w:pPr>
      <w:r>
        <w:br w:type="page"/>
      </w:r>
    </w:p>
    <w:p w14:paraId="0C786545">
      <w:pPr>
        <w:numPr>
          <w:ilvl w:val="-1"/>
          <w:numId w:val="0"/>
        </w:numPr>
        <w:spacing w:before="0" w:beforeLines="0" w:after="0" w:afterLines="0" w:line="360" w:lineRule="auto"/>
        <w:ind w:left="720" w:firstLine="0"/>
        <w:jc w:val="left"/>
        <w:outlineLvl w:val="9"/>
        <w:rPr>
          <w:del w:id="25" w:author="Карина Гареева" w:date="2025-12-24T23:35:40Z"/>
          <w:rFonts w:ascii="Times New Roman" w:hAnsi="Times New Roman" w:eastAsia="Times New Roman" w:cs="Times New Roman"/>
          <w:b/>
          <w:bCs/>
          <w:sz w:val="28"/>
          <w:szCs w:val="28"/>
          <w:shd w:val="clear" w:fill="F9CB9C"/>
        </w:rPr>
        <w:pPrChange w:id="24" w:author="Карина Гареева" w:date="2025-12-25T00:30:16Z">
          <w:pPr>
            <w:numPr>
              <w:ilvl w:val="0"/>
              <w:numId w:val="1"/>
            </w:numPr>
            <w:spacing w:before="0" w:after="0" w:line="360" w:lineRule="auto"/>
            <w:ind w:left="720" w:firstLine="0"/>
            <w:jc w:val="center"/>
            <w:outlineLvl w:val="0"/>
          </w:pPr>
        </w:pPrChange>
      </w:pPr>
      <w:del w:id="26" w:author="Карина Гареева" w:date="2025-12-24T23:35:40Z">
        <w:bookmarkStart w:id="3" w:name="_Toc18796"/>
        <w:bookmarkStart w:id="4" w:name="_Toc15741"/>
        <w:r>
          <w:rPr>
            <w:rFonts w:ascii="Times New Roman" w:hAnsi="Times New Roman" w:eastAsia="Times New Roman" w:cs="Times New Roman"/>
            <w:b/>
            <w:bCs/>
            <w:sz w:val="28"/>
            <w:szCs w:val="28"/>
            <w:rtl w:val="0"/>
            <w:lang w:val="ru-RU"/>
          </w:rPr>
          <w:delText>Концепция</w:delText>
        </w:r>
        <w:bookmarkEnd w:id="3"/>
        <w:bookmarkEnd w:id="4"/>
      </w:del>
    </w:p>
    <w:p w14:paraId="0CDA0FB8">
      <w:pPr>
        <w:spacing w:before="0" w:beforeLines="0" w:after="0" w:afterLines="0" w:line="360" w:lineRule="auto"/>
        <w:ind w:left="720" w:firstLine="0"/>
        <w:jc w:val="left"/>
        <w:rPr>
          <w:del w:id="28" w:author="Карина Гареева" w:date="2025-12-24T23:35:40Z"/>
          <w:rFonts w:ascii="Times New Roman" w:hAnsi="Times New Roman" w:eastAsia="Times New Roman" w:cs="Times New Roman"/>
          <w:sz w:val="28"/>
          <w:szCs w:val="28"/>
        </w:rPr>
        <w:pPrChange w:id="27" w:author="Карина Гареева" w:date="2025-12-25T00:30:16Z">
          <w:pPr>
            <w:spacing w:before="0" w:after="0" w:line="360" w:lineRule="auto"/>
            <w:ind w:firstLine="720"/>
            <w:jc w:val="both"/>
          </w:pPr>
        </w:pPrChange>
      </w:pPr>
      <w:del w:id="29" w:author="Карина Гареева" w:date="2025-12-24T23:35:40Z">
        <w:r>
          <w:rPr>
            <w:rFonts w:ascii="Times New Roman" w:hAnsi="Times New Roman" w:eastAsia="Times New Roman" w:cs="Times New Roman"/>
            <w:sz w:val="28"/>
            <w:szCs w:val="28"/>
            <w:rtl w:val="0"/>
          </w:rPr>
          <w:delText xml:space="preserve">На вход схемы подается сигнал с пьезоэлемента, прикрепленного к деке акустической гитары. Полученный поднятый и усиленный сигнал передается на вход esp32s3 для преобразования в дискретный. С помощью быстрого преобразования Фурье и алгоритма HPS вычисляется частота основной гармоники. Таким образом, используя предусилитель и цифровую обработку сигналов, получаем прибор, работающий в качестве тюнера для акустических и классических гитар. </w:delText>
        </w:r>
      </w:del>
    </w:p>
    <w:p w14:paraId="27E16FCF">
      <w:pPr>
        <w:spacing w:before="0" w:beforeLines="0" w:after="0" w:afterLines="0" w:line="360" w:lineRule="auto"/>
        <w:ind w:left="720" w:firstLine="0"/>
        <w:jc w:val="left"/>
        <w:rPr>
          <w:rFonts w:ascii="Times New Roman" w:hAnsi="Times New Roman" w:eastAsia="Times New Roman" w:cs="Times New Roman"/>
          <w:b/>
          <w:bCs/>
          <w:sz w:val="28"/>
          <w:szCs w:val="28"/>
        </w:rPr>
        <w:pPrChange w:id="30" w:author="Карина Гареева" w:date="2025-12-25T00:30:16Z">
          <w:pPr>
            <w:spacing w:before="0" w:after="0" w:line="360" w:lineRule="auto"/>
            <w:ind w:firstLine="720"/>
            <w:jc w:val="both"/>
          </w:pPr>
        </w:pPrChange>
      </w:pPr>
    </w:p>
    <w:p w14:paraId="0000008B">
      <w:pPr>
        <w:pStyle w:val="15"/>
        <w:spacing w:before="0" w:beforeLines="0" w:after="0" w:afterLines="0" w:line="360" w:lineRule="auto"/>
        <w:ind w:left="0" w:firstLine="0"/>
        <w:jc w:val="center"/>
        <w:outlineLvl w:val="0"/>
        <w:rPr>
          <w:rFonts w:ascii="Times New Roman" w:hAnsi="Times New Roman" w:eastAsia="Times New Roman" w:cs="Times New Roman"/>
          <w:sz w:val="28"/>
          <w:szCs w:val="28"/>
        </w:rPr>
        <w:pPrChange w:id="31" w:author="Карина Гареева" w:date="2025-12-25T00:30:16Z">
          <w:pPr>
            <w:pStyle w:val="15"/>
            <w:spacing w:before="0" w:after="0" w:line="360" w:lineRule="auto"/>
            <w:ind w:left="0" w:firstLine="0"/>
            <w:jc w:val="center"/>
            <w:outlineLvl w:val="0"/>
          </w:pPr>
        </w:pPrChange>
      </w:pPr>
      <w:bookmarkStart w:id="5" w:name="_1byo3m8rt6fu" w:colFirst="0" w:colLast="0"/>
      <w:bookmarkEnd w:id="5"/>
      <w:bookmarkStart w:id="6" w:name="_Toc30135"/>
      <w:bookmarkStart w:id="7" w:name="_Toc28142"/>
      <w:bookmarkStart w:id="8" w:name="_Toc12095"/>
      <w:r>
        <w:rPr>
          <w:rFonts w:ascii="Times New Roman" w:hAnsi="Times New Roman" w:eastAsia="Times New Roman" w:cs="Times New Roman"/>
          <w:b/>
          <w:bCs/>
          <w:sz w:val="28"/>
          <w:szCs w:val="28"/>
          <w:rtl w:val="0"/>
        </w:rPr>
        <w:t>1.ТЕОРЕТИЧЕСКАЯ ЧАСТЬ</w:t>
      </w:r>
      <w:bookmarkEnd w:id="6"/>
      <w:bookmarkEnd w:id="7"/>
      <w:bookmarkEnd w:id="8"/>
    </w:p>
    <w:p w14:paraId="0000008C">
      <w:pPr>
        <w:spacing w:before="0" w:beforeLines="0" w:after="0" w:afterLines="0" w:line="360" w:lineRule="auto"/>
        <w:ind w:left="0" w:firstLine="0"/>
        <w:jc w:val="center"/>
        <w:outlineLvl w:val="0"/>
        <w:rPr>
          <w:rFonts w:ascii="Times New Roman" w:hAnsi="Times New Roman" w:eastAsia="Times New Roman" w:cs="Times New Roman"/>
          <w:b/>
          <w:bCs/>
          <w:sz w:val="28"/>
          <w:szCs w:val="28"/>
        </w:rPr>
        <w:pPrChange w:id="32" w:author="Карина Гареева" w:date="2025-12-25T00:30:16Z">
          <w:pPr>
            <w:spacing w:before="0" w:after="0" w:line="360" w:lineRule="auto"/>
            <w:ind w:left="0" w:firstLine="0"/>
            <w:jc w:val="center"/>
            <w:outlineLvl w:val="0"/>
          </w:pPr>
        </w:pPrChange>
      </w:pPr>
      <w:bookmarkStart w:id="9" w:name="_Toc6582"/>
      <w:bookmarkStart w:id="10" w:name="_Toc28043"/>
      <w:bookmarkStart w:id="11" w:name="_Toc30550"/>
      <w:r>
        <w:rPr>
          <w:rFonts w:ascii="Times New Roman" w:hAnsi="Times New Roman" w:eastAsia="Times New Roman" w:cs="Times New Roman"/>
          <w:b/>
          <w:bCs/>
          <w:sz w:val="28"/>
          <w:szCs w:val="28"/>
          <w:rtl w:val="0"/>
        </w:rPr>
        <w:t>1.1. Спектральные компоненты</w:t>
      </w:r>
      <w:bookmarkEnd w:id="9"/>
      <w:bookmarkEnd w:id="10"/>
      <w:bookmarkEnd w:id="11"/>
    </w:p>
    <w:p w14:paraId="0000008D">
      <w:pPr>
        <w:spacing w:before="0" w:beforeLines="0" w:after="0" w:afterLines="0" w:line="360" w:lineRule="auto"/>
        <w:ind w:left="0" w:firstLine="0"/>
        <w:jc w:val="center"/>
        <w:outlineLvl w:val="9"/>
        <w:rPr>
          <w:rFonts w:ascii="Times New Roman" w:hAnsi="Times New Roman" w:eastAsia="Times New Roman" w:cs="Times New Roman"/>
          <w:b/>
          <w:bCs/>
          <w:sz w:val="28"/>
          <w:szCs w:val="28"/>
        </w:rPr>
        <w:pPrChange w:id="33" w:author="Карина Гареева" w:date="2025-12-25T00:30:16Z">
          <w:pPr>
            <w:spacing w:before="0" w:after="0" w:line="360" w:lineRule="auto"/>
            <w:ind w:left="0" w:firstLine="0"/>
            <w:jc w:val="center"/>
            <w:outlineLvl w:val="9"/>
          </w:pPr>
        </w:pPrChange>
      </w:pPr>
      <w:r>
        <w:rPr>
          <w:rFonts w:ascii="Times New Roman" w:hAnsi="Times New Roman" w:eastAsia="Times New Roman" w:cs="Times New Roman"/>
          <w:b/>
          <w:bCs/>
          <w:sz w:val="28"/>
          <w:szCs w:val="28"/>
          <w:rtl w:val="0"/>
        </w:rPr>
        <w:t>Основной тон (основная частота)</w:t>
      </w:r>
    </w:p>
    <w:p w14:paraId="0000008E">
      <w:pPr>
        <w:spacing w:before="0" w:beforeLines="0" w:after="0" w:afterLines="0" w:line="360" w:lineRule="auto"/>
        <w:ind w:firstLine="720"/>
        <w:jc w:val="both"/>
        <w:rPr>
          <w:rFonts w:ascii="Times New Roman" w:hAnsi="Times New Roman" w:eastAsia="Times New Roman" w:cs="Times New Roman"/>
          <w:sz w:val="28"/>
          <w:szCs w:val="28"/>
        </w:rPr>
        <w:pPrChange w:id="34"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Когда музыкальный инструмент издаёт звук, возникает частота, которая воспринимается как высота звука. Эта частота называется основной частотой.</w:t>
      </w:r>
    </w:p>
    <w:p w14:paraId="0000008F">
      <w:pPr>
        <w:spacing w:before="0" w:beforeLines="0" w:after="0" w:afterLines="0" w:line="360" w:lineRule="auto"/>
        <w:ind w:firstLine="720"/>
        <w:jc w:val="both"/>
        <w:rPr>
          <w:rFonts w:ascii="Times New Roman" w:hAnsi="Times New Roman" w:eastAsia="Times New Roman" w:cs="Times New Roman"/>
          <w:sz w:val="28"/>
          <w:szCs w:val="28"/>
        </w:rPr>
        <w:pPrChange w:id="35"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Основной тон задаёт базовую высоту звука, но никогда не звучит изолированно. Вместе с ним возникают дополнительные частоты, которые формируют полный спектр звучания. Эти частоты называются обертонами.</w:t>
      </w:r>
    </w:p>
    <w:p w14:paraId="00000090">
      <w:pPr>
        <w:spacing w:before="0" w:beforeLines="0" w:after="0" w:afterLines="0" w:line="360" w:lineRule="auto"/>
        <w:jc w:val="center"/>
        <w:outlineLvl w:val="1"/>
        <w:rPr>
          <w:rFonts w:ascii="Times New Roman" w:hAnsi="Times New Roman" w:eastAsia="Times New Roman" w:cs="Times New Roman"/>
          <w:sz w:val="28"/>
          <w:szCs w:val="28"/>
        </w:rPr>
        <w:pPrChange w:id="36" w:author="Карина Гареева" w:date="2025-12-25T00:30:16Z">
          <w:pPr>
            <w:spacing w:before="0" w:after="0" w:line="360" w:lineRule="auto"/>
            <w:jc w:val="center"/>
            <w:outlineLvl w:val="1"/>
          </w:pPr>
        </w:pPrChange>
      </w:pPr>
      <w:bookmarkStart w:id="12" w:name="_Toc26104"/>
      <w:bookmarkStart w:id="13" w:name="_Toc26722"/>
      <w:bookmarkStart w:id="14" w:name="_Toc285"/>
      <w:r>
        <w:rPr>
          <w:rFonts w:ascii="Times New Roman" w:hAnsi="Times New Roman" w:eastAsia="Times New Roman" w:cs="Times New Roman"/>
          <w:b/>
          <w:bCs/>
          <w:sz w:val="28"/>
          <w:szCs w:val="28"/>
          <w:rtl w:val="0"/>
        </w:rPr>
        <w:t>1.1.1 Обертон</w:t>
      </w:r>
      <w:bookmarkEnd w:id="12"/>
      <w:bookmarkEnd w:id="13"/>
      <w:bookmarkEnd w:id="14"/>
    </w:p>
    <w:p w14:paraId="00000091">
      <w:pPr>
        <w:spacing w:before="0" w:beforeLines="0" w:after="0" w:afterLines="0" w:line="360" w:lineRule="auto"/>
        <w:ind w:firstLine="720"/>
        <w:jc w:val="both"/>
        <w:rPr>
          <w:rFonts w:ascii="Times New Roman" w:hAnsi="Times New Roman" w:eastAsia="Times New Roman" w:cs="Times New Roman"/>
          <w:sz w:val="28"/>
          <w:szCs w:val="28"/>
        </w:rPr>
        <w:pPrChange w:id="37"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Обертон представляет собой дополнительный тон, который звучит выше основного и связан с ним целочисленными кратными. У каждого звука есть свои обертоны, возникающие на строго определённых частотах.</w:t>
      </w:r>
    </w:p>
    <w:p w14:paraId="00000092">
      <w:pPr>
        <w:spacing w:before="0" w:beforeLines="0" w:after="0" w:afterLines="0" w:line="360" w:lineRule="auto"/>
        <w:ind w:firstLine="720"/>
        <w:jc w:val="both"/>
        <w:rPr>
          <w:rFonts w:ascii="Times New Roman" w:hAnsi="Times New Roman" w:eastAsia="Times New Roman" w:cs="Times New Roman"/>
          <w:sz w:val="28"/>
          <w:szCs w:val="28"/>
        </w:rPr>
        <w:pPrChange w:id="38"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Обертоны - это дополнительные частоты, которые звучат одновременно с основной частотой. Они появляются из-за сложных колебаний звукового источника, таких как струна или мембрана барабана.</w:t>
      </w:r>
    </w:p>
    <w:p w14:paraId="00000093">
      <w:pPr>
        <w:spacing w:before="0" w:beforeLines="0" w:after="0" w:afterLines="0" w:line="360" w:lineRule="auto"/>
        <w:ind w:left="0" w:firstLine="720"/>
        <w:jc w:val="both"/>
        <w:rPr>
          <w:rFonts w:ascii="Times New Roman" w:hAnsi="Times New Roman" w:eastAsia="Times New Roman" w:cs="Times New Roman"/>
          <w:sz w:val="28"/>
          <w:szCs w:val="28"/>
        </w:rPr>
        <w:pPrChange w:id="39" w:author="Карина Гареева" w:date="2025-12-25T00:30:16Z">
          <w:pPr>
            <w:spacing w:before="0" w:after="0" w:line="360" w:lineRule="auto"/>
            <w:ind w:left="0" w:firstLine="720"/>
            <w:jc w:val="both"/>
          </w:pPr>
        </w:pPrChange>
      </w:pPr>
      <w:r>
        <w:rPr>
          <w:rFonts w:ascii="Times New Roman" w:hAnsi="Times New Roman" w:eastAsia="Times New Roman" w:cs="Times New Roman"/>
          <w:sz w:val="28"/>
          <w:szCs w:val="28"/>
          <w:rtl w:val="0"/>
        </w:rPr>
        <w:t>Обертоны могут быть гармоническими (кратными основной частоте) или негармоническими (не кратными). Например, если основной тон звучит на частоте 100 Гц, то обертоны могут быть как 200 Гц, 300 Гц (гармонические), так и 275 Гц или 390 Гц (негармонические). Гармонические частоты образуют «упорядоченную» часть спектра, а негармонические - «хаотичную».</w:t>
      </w:r>
    </w:p>
    <w:p w14:paraId="00000094">
      <w:pPr>
        <w:spacing w:before="0" w:beforeLines="0" w:after="0" w:afterLines="0" w:line="360" w:lineRule="auto"/>
        <w:ind w:left="720" w:firstLine="0"/>
        <w:rPr>
          <w:rFonts w:ascii="Times New Roman" w:hAnsi="Times New Roman" w:eastAsia="Times New Roman" w:cs="Times New Roman"/>
          <w:sz w:val="28"/>
          <w:szCs w:val="28"/>
        </w:rPr>
        <w:pPrChange w:id="40" w:author="Карина Гареева" w:date="2025-12-25T00:30:16Z">
          <w:pPr>
            <w:spacing w:before="0" w:after="0" w:line="360" w:lineRule="auto"/>
            <w:ind w:left="720" w:firstLine="0"/>
          </w:pPr>
        </w:pPrChange>
      </w:pPr>
    </w:p>
    <w:p w14:paraId="00000095">
      <w:pPr>
        <w:spacing w:before="0" w:beforeLines="0" w:after="0" w:afterLines="0" w:line="360" w:lineRule="auto"/>
        <w:ind w:left="0" w:firstLine="0"/>
        <w:jc w:val="center"/>
        <w:rPr>
          <w:rFonts w:ascii="Times New Roman" w:hAnsi="Times New Roman" w:eastAsia="Times New Roman" w:cs="Times New Roman"/>
          <w:sz w:val="28"/>
          <w:szCs w:val="28"/>
        </w:rPr>
        <w:pPrChange w:id="41" w:author="Карина Гареева" w:date="2025-12-25T00:30:16Z">
          <w:pPr>
            <w:spacing w:before="0" w:after="0" w:line="360" w:lineRule="auto"/>
            <w:ind w:left="0" w:firstLine="0"/>
            <w:jc w:val="center"/>
          </w:pPr>
        </w:pPrChange>
      </w:pPr>
      <w:r>
        <w:rPr>
          <w:rFonts w:ascii="Times New Roman" w:hAnsi="Times New Roman" w:eastAsia="Times New Roman" w:cs="Times New Roman"/>
          <w:sz w:val="28"/>
          <w:szCs w:val="28"/>
        </w:rPr>
        <w:drawing>
          <wp:inline distT="114300" distB="114300" distL="114300" distR="114300">
            <wp:extent cx="3962400" cy="2200275"/>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7" name="image21.png"/>
                    <pic:cNvPicPr preferRelativeResize="0"/>
                  </pic:nvPicPr>
                  <pic:blipFill>
                    <a:blip r:embed="rId6"/>
                    <a:srcRect/>
                    <a:stretch>
                      <a:fillRect/>
                    </a:stretch>
                  </pic:blipFill>
                  <pic:spPr>
                    <a:xfrm>
                      <a:off x="0" y="0"/>
                      <a:ext cx="3962400" cy="2200275"/>
                    </a:xfrm>
                    <a:prstGeom prst="rect">
                      <a:avLst/>
                    </a:prstGeom>
                  </pic:spPr>
                </pic:pic>
              </a:graphicData>
            </a:graphic>
          </wp:inline>
        </w:drawing>
      </w:r>
    </w:p>
    <w:p w14:paraId="00000096">
      <w:pPr>
        <w:spacing w:before="0" w:beforeLines="0" w:after="0" w:afterLines="0" w:line="360" w:lineRule="auto"/>
        <w:ind w:left="0" w:firstLine="0"/>
        <w:jc w:val="center"/>
        <w:rPr>
          <w:rFonts w:ascii="Times New Roman" w:hAnsi="Times New Roman" w:eastAsia="Times New Roman" w:cs="Times New Roman"/>
          <w:sz w:val="28"/>
          <w:szCs w:val="28"/>
        </w:rPr>
        <w:pPrChange w:id="42" w:author="Карина Гареева" w:date="2025-12-25T00:30:16Z">
          <w:pPr>
            <w:spacing w:before="0" w:after="0" w:line="360" w:lineRule="auto"/>
            <w:ind w:left="0" w:firstLine="0"/>
            <w:jc w:val="center"/>
          </w:pPr>
        </w:pPrChange>
      </w:pPr>
      <w:r>
        <w:rPr>
          <w:rFonts w:ascii="Times New Roman" w:hAnsi="Times New Roman" w:eastAsia="Times New Roman" w:cs="Times New Roman"/>
          <w:sz w:val="28"/>
          <w:szCs w:val="28"/>
          <w:rtl w:val="0"/>
        </w:rPr>
        <w:t>Рисунок 1 - Обертон.</w:t>
      </w:r>
    </w:p>
    <w:p w14:paraId="00000097">
      <w:pPr>
        <w:spacing w:before="0" w:beforeLines="0" w:after="0" w:afterLines="0" w:line="360" w:lineRule="auto"/>
        <w:jc w:val="center"/>
        <w:outlineLvl w:val="1"/>
        <w:rPr>
          <w:rFonts w:ascii="Times New Roman" w:hAnsi="Times New Roman" w:eastAsia="Times New Roman" w:cs="Times New Roman"/>
          <w:b/>
          <w:bCs/>
          <w:sz w:val="28"/>
          <w:szCs w:val="28"/>
        </w:rPr>
        <w:pPrChange w:id="43" w:author="Карина Гареева" w:date="2025-12-25T00:30:16Z">
          <w:pPr>
            <w:spacing w:before="0" w:after="0" w:line="360" w:lineRule="auto"/>
            <w:jc w:val="center"/>
            <w:outlineLvl w:val="1"/>
          </w:pPr>
        </w:pPrChange>
      </w:pPr>
      <w:bookmarkStart w:id="15" w:name="_Toc27781"/>
      <w:bookmarkStart w:id="16" w:name="_Toc22688"/>
      <w:bookmarkStart w:id="17" w:name="_Toc2701"/>
      <w:r>
        <w:rPr>
          <w:rFonts w:ascii="Times New Roman" w:hAnsi="Times New Roman" w:eastAsia="Times New Roman" w:cs="Times New Roman"/>
          <w:b/>
          <w:bCs/>
          <w:sz w:val="28"/>
          <w:szCs w:val="28"/>
          <w:rtl w:val="0"/>
        </w:rPr>
        <w:t>1.1.2 Гармоника</w:t>
      </w:r>
      <w:bookmarkEnd w:id="15"/>
      <w:bookmarkEnd w:id="16"/>
      <w:bookmarkEnd w:id="17"/>
    </w:p>
    <w:p w14:paraId="00000098">
      <w:pPr>
        <w:spacing w:before="0" w:beforeLines="0" w:after="0" w:afterLines="0" w:line="360" w:lineRule="auto"/>
        <w:ind w:firstLine="720"/>
        <w:jc w:val="both"/>
        <w:rPr>
          <w:rFonts w:ascii="Times New Roman" w:hAnsi="Times New Roman" w:eastAsia="Times New Roman" w:cs="Times New Roman"/>
          <w:sz w:val="28"/>
          <w:szCs w:val="28"/>
        </w:rPr>
        <w:pPrChange w:id="44"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Гармоника - это частота, выраженная целым числом герц, кратным основной частоте. Гармоники входят в группу обертонов, строго соответствующих кратным значениям.</w:t>
      </w:r>
    </w:p>
    <w:p w14:paraId="00000099">
      <w:pPr>
        <w:spacing w:before="0" w:beforeLines="0" w:after="0" w:afterLines="0" w:line="360" w:lineRule="auto"/>
        <w:ind w:left="720" w:firstLine="0"/>
        <w:jc w:val="both"/>
        <w:rPr>
          <w:rFonts w:ascii="Times New Roman" w:hAnsi="Times New Roman" w:eastAsia="Times New Roman" w:cs="Times New Roman"/>
          <w:sz w:val="28"/>
          <w:szCs w:val="28"/>
        </w:rPr>
        <w:pPrChange w:id="45" w:author="Карина Гареева" w:date="2025-12-25T00:30:16Z">
          <w:pPr>
            <w:spacing w:before="0" w:after="0" w:line="360" w:lineRule="auto"/>
            <w:ind w:left="720" w:firstLine="0"/>
            <w:jc w:val="both"/>
          </w:pPr>
        </w:pPrChange>
      </w:pPr>
      <w:r>
        <w:rPr>
          <w:rFonts w:ascii="Times New Roman" w:hAnsi="Times New Roman" w:eastAsia="Times New Roman" w:cs="Times New Roman"/>
          <w:sz w:val="28"/>
          <w:szCs w:val="28"/>
          <w:rtl w:val="0"/>
        </w:rPr>
        <w:t>Первая гармоника = основной тон (например, 100 Гц).</w:t>
      </w:r>
    </w:p>
    <w:p w14:paraId="0000009A">
      <w:pPr>
        <w:spacing w:before="0" w:beforeLines="0" w:after="0" w:afterLines="0" w:line="360" w:lineRule="auto"/>
        <w:ind w:left="720" w:firstLine="0"/>
        <w:jc w:val="both"/>
        <w:rPr>
          <w:rFonts w:ascii="Times New Roman" w:hAnsi="Times New Roman" w:eastAsia="Times New Roman" w:cs="Times New Roman"/>
          <w:sz w:val="28"/>
          <w:szCs w:val="28"/>
        </w:rPr>
        <w:pPrChange w:id="46" w:author="Карина Гареева" w:date="2025-12-25T00:30:16Z">
          <w:pPr>
            <w:spacing w:before="0" w:after="0" w:line="360" w:lineRule="auto"/>
            <w:ind w:left="720" w:firstLine="0"/>
            <w:jc w:val="both"/>
          </w:pPr>
        </w:pPrChange>
      </w:pPr>
      <w:r>
        <w:rPr>
          <w:rFonts w:ascii="Times New Roman" w:hAnsi="Times New Roman" w:eastAsia="Times New Roman" w:cs="Times New Roman"/>
          <w:sz w:val="28"/>
          <w:szCs w:val="28"/>
          <w:rtl w:val="0"/>
        </w:rPr>
        <w:t>Вторая гармоника = 2×100 = 200 Гц.</w:t>
      </w:r>
    </w:p>
    <w:p w14:paraId="0000009B">
      <w:pPr>
        <w:spacing w:before="0" w:beforeLines="0" w:after="0" w:afterLines="0" w:line="360" w:lineRule="auto"/>
        <w:ind w:left="720" w:firstLine="0"/>
        <w:jc w:val="both"/>
        <w:rPr>
          <w:rFonts w:ascii="Times New Roman" w:hAnsi="Times New Roman" w:eastAsia="Times New Roman" w:cs="Times New Roman"/>
          <w:sz w:val="28"/>
          <w:szCs w:val="28"/>
        </w:rPr>
        <w:pPrChange w:id="47" w:author="Карина Гареева" w:date="2025-12-25T00:30:16Z">
          <w:pPr>
            <w:spacing w:before="0" w:after="0" w:line="360" w:lineRule="auto"/>
            <w:ind w:left="720" w:firstLine="0"/>
            <w:jc w:val="both"/>
          </w:pPr>
        </w:pPrChange>
      </w:pPr>
      <w:r>
        <w:rPr>
          <w:rFonts w:ascii="Times New Roman" w:hAnsi="Times New Roman" w:eastAsia="Times New Roman" w:cs="Times New Roman"/>
          <w:sz w:val="28"/>
          <w:szCs w:val="28"/>
          <w:rtl w:val="0"/>
        </w:rPr>
        <w:t>Третья гармоника = 3×100 = 300 Гц и так далее.</w:t>
      </w:r>
    </w:p>
    <w:p w14:paraId="0000009C">
      <w:pPr>
        <w:spacing w:before="0" w:beforeLines="0" w:after="0" w:afterLines="0" w:line="360" w:lineRule="auto"/>
        <w:ind w:firstLine="720"/>
        <w:jc w:val="both"/>
        <w:rPr>
          <w:rFonts w:ascii="Times New Roman" w:hAnsi="Times New Roman" w:eastAsia="Times New Roman" w:cs="Times New Roman"/>
          <w:sz w:val="28"/>
          <w:szCs w:val="28"/>
        </w:rPr>
        <w:pPrChange w:id="48"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Гармоники определяют музыкальность и стройность звука, особенно в музыкальных инструментах. Негармонические обертоны, могут создавать ощущение шума или нестабильности звука.</w:t>
      </w:r>
    </w:p>
    <w:p w14:paraId="0000009D">
      <w:pPr>
        <w:spacing w:before="0" w:beforeLines="0" w:after="0" w:afterLines="0" w:line="360" w:lineRule="auto"/>
        <w:ind w:left="0" w:firstLine="0"/>
        <w:jc w:val="center"/>
        <w:rPr>
          <w:rFonts w:ascii="Times New Roman" w:hAnsi="Times New Roman" w:eastAsia="Times New Roman" w:cs="Times New Roman"/>
          <w:sz w:val="28"/>
          <w:szCs w:val="28"/>
        </w:rPr>
        <w:pPrChange w:id="49" w:author="Карина Гареева" w:date="2025-12-25T00:30:16Z">
          <w:pPr>
            <w:spacing w:before="0" w:after="0" w:line="360" w:lineRule="auto"/>
            <w:ind w:left="0" w:firstLine="0"/>
            <w:jc w:val="center"/>
          </w:pPr>
        </w:pPrChange>
      </w:pPr>
      <w:r>
        <w:rPr>
          <w:rFonts w:ascii="Times New Roman" w:hAnsi="Times New Roman" w:eastAsia="Times New Roman" w:cs="Times New Roman"/>
          <w:sz w:val="28"/>
          <w:szCs w:val="28"/>
        </w:rPr>
        <w:drawing>
          <wp:inline distT="114300" distB="114300" distL="114300" distR="114300">
            <wp:extent cx="5730875" cy="25781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34" name="image34.png"/>
                    <pic:cNvPicPr preferRelativeResize="0"/>
                  </pic:nvPicPr>
                  <pic:blipFill>
                    <a:blip r:embed="rId7"/>
                    <a:srcRect/>
                    <a:stretch>
                      <a:fillRect/>
                    </a:stretch>
                  </pic:blipFill>
                  <pic:spPr>
                    <a:xfrm>
                      <a:off x="0" y="0"/>
                      <a:ext cx="5731200" cy="2578100"/>
                    </a:xfrm>
                    <a:prstGeom prst="rect">
                      <a:avLst/>
                    </a:prstGeom>
                  </pic:spPr>
                </pic:pic>
              </a:graphicData>
            </a:graphic>
          </wp:inline>
        </w:drawing>
      </w:r>
    </w:p>
    <w:p w14:paraId="0000009E">
      <w:pPr>
        <w:spacing w:before="0" w:beforeLines="0" w:after="0" w:afterLines="0" w:line="360" w:lineRule="auto"/>
        <w:ind w:left="0" w:firstLine="0"/>
        <w:jc w:val="center"/>
        <w:rPr>
          <w:rFonts w:ascii="Times New Roman" w:hAnsi="Times New Roman" w:eastAsia="Times New Roman" w:cs="Times New Roman"/>
          <w:sz w:val="28"/>
          <w:szCs w:val="28"/>
        </w:rPr>
        <w:pPrChange w:id="50" w:author="Карина Гареева" w:date="2025-12-25T00:30:16Z">
          <w:pPr>
            <w:spacing w:before="0" w:after="0" w:line="360" w:lineRule="auto"/>
            <w:ind w:left="0" w:firstLine="0"/>
            <w:jc w:val="center"/>
          </w:pPr>
        </w:pPrChange>
      </w:pPr>
      <w:r>
        <w:rPr>
          <w:rFonts w:ascii="Times New Roman" w:hAnsi="Times New Roman" w:eastAsia="Times New Roman" w:cs="Times New Roman"/>
          <w:sz w:val="28"/>
          <w:szCs w:val="28"/>
          <w:rtl w:val="0"/>
        </w:rPr>
        <w:t>Рисунок 2 - Расположение обертонов.</w:t>
      </w:r>
    </w:p>
    <w:p w14:paraId="0000009F">
      <w:pPr>
        <w:spacing w:before="0" w:beforeLines="0" w:after="0" w:afterLines="0" w:line="360" w:lineRule="auto"/>
        <w:ind w:left="0" w:firstLine="0"/>
        <w:jc w:val="center"/>
        <w:outlineLvl w:val="1"/>
        <w:rPr>
          <w:rFonts w:ascii="Times New Roman" w:hAnsi="Times New Roman" w:eastAsia="Times New Roman" w:cs="Times New Roman"/>
          <w:b/>
          <w:bCs/>
          <w:sz w:val="28"/>
          <w:szCs w:val="28"/>
        </w:rPr>
        <w:pPrChange w:id="51" w:author="Карина Гареева" w:date="2025-12-25T00:30:16Z">
          <w:pPr>
            <w:spacing w:before="0" w:after="0" w:line="360" w:lineRule="auto"/>
            <w:ind w:left="0" w:firstLine="0"/>
            <w:jc w:val="center"/>
            <w:outlineLvl w:val="1"/>
          </w:pPr>
        </w:pPrChange>
      </w:pPr>
      <w:bookmarkStart w:id="18" w:name="_Toc14797"/>
      <w:bookmarkStart w:id="19" w:name="_Toc7453"/>
      <w:bookmarkStart w:id="20" w:name="_Toc21280"/>
      <w:r>
        <w:rPr>
          <w:rFonts w:ascii="Times New Roman" w:hAnsi="Times New Roman" w:eastAsia="Times New Roman" w:cs="Times New Roman"/>
          <w:b/>
          <w:bCs/>
          <w:sz w:val="28"/>
          <w:szCs w:val="28"/>
          <w:rtl w:val="0"/>
        </w:rPr>
        <w:t>1.1.3 Роль обертонов и гармоник</w:t>
      </w:r>
      <w:bookmarkEnd w:id="18"/>
      <w:bookmarkEnd w:id="19"/>
      <w:bookmarkEnd w:id="20"/>
    </w:p>
    <w:p w14:paraId="000000A0">
      <w:pPr>
        <w:spacing w:before="0" w:beforeLines="0" w:after="0" w:afterLines="0" w:line="360" w:lineRule="auto"/>
        <w:ind w:firstLine="720"/>
        <w:jc w:val="both"/>
        <w:rPr>
          <w:rFonts w:ascii="Times New Roman" w:hAnsi="Times New Roman" w:eastAsia="Times New Roman" w:cs="Times New Roman"/>
          <w:sz w:val="28"/>
          <w:szCs w:val="28"/>
          <w:shd w:val="clear" w:fill="D0E0E3"/>
        </w:rPr>
        <w:pPrChange w:id="52"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Частота колебаний струны зависит от множества факторов: её натяжения, материала и длины. Особое значение имеет длина струны, поскольку её изменение напрямую влияет на характер звучания, позволяя извлекать дополнительные звуки, известные как обертоны или гармоники.</w:t>
      </w:r>
    </w:p>
    <w:p w14:paraId="000000A1">
      <w:pPr>
        <w:spacing w:before="0" w:beforeLines="0" w:after="0" w:afterLines="0" w:line="360" w:lineRule="auto"/>
        <w:ind w:firstLine="720"/>
        <w:jc w:val="both"/>
        <w:rPr>
          <w:rFonts w:ascii="Times New Roman" w:hAnsi="Times New Roman" w:eastAsia="Times New Roman" w:cs="Times New Roman"/>
          <w:sz w:val="28"/>
          <w:szCs w:val="28"/>
        </w:rPr>
        <w:pPrChange w:id="53"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Колебание целой струны даёт основной тон. Половинки струны создают первую гармонику. Третья часть - вторую гармонику и так далее.</w:t>
      </w:r>
    </w:p>
    <w:p w14:paraId="000000A2">
      <w:pPr>
        <w:spacing w:before="0" w:beforeLines="0" w:after="0" w:afterLines="0" w:line="360" w:lineRule="auto"/>
        <w:jc w:val="center"/>
        <w:rPr>
          <w:rFonts w:ascii="Times New Roman" w:hAnsi="Times New Roman" w:eastAsia="Times New Roman" w:cs="Times New Roman"/>
          <w:sz w:val="28"/>
          <w:szCs w:val="28"/>
        </w:rPr>
        <w:pPrChange w:id="54" w:author="Карина Гареева" w:date="2025-12-25T00:30:16Z">
          <w:pPr>
            <w:spacing w:before="0" w:after="0" w:line="360" w:lineRule="auto"/>
            <w:jc w:val="center"/>
          </w:pPr>
        </w:pPrChange>
      </w:pPr>
      <w:r>
        <w:rPr>
          <w:rFonts w:ascii="Times New Roman" w:hAnsi="Times New Roman" w:eastAsia="Times New Roman" w:cs="Times New Roman"/>
          <w:sz w:val="28"/>
          <w:szCs w:val="28"/>
        </w:rPr>
        <w:drawing>
          <wp:inline distT="114300" distB="114300" distL="114300" distR="114300">
            <wp:extent cx="4897120" cy="3261995"/>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18" name="image4.png"/>
                    <pic:cNvPicPr preferRelativeResize="0"/>
                  </pic:nvPicPr>
                  <pic:blipFill>
                    <a:blip r:embed="rId8"/>
                    <a:srcRect/>
                    <a:stretch>
                      <a:fillRect/>
                    </a:stretch>
                  </pic:blipFill>
                  <pic:spPr>
                    <a:xfrm>
                      <a:off x="0" y="0"/>
                      <a:ext cx="4897536" cy="3262313"/>
                    </a:xfrm>
                    <a:prstGeom prst="rect">
                      <a:avLst/>
                    </a:prstGeom>
                  </pic:spPr>
                </pic:pic>
              </a:graphicData>
            </a:graphic>
          </wp:inline>
        </w:drawing>
      </w:r>
    </w:p>
    <w:p w14:paraId="000000A3">
      <w:pPr>
        <w:spacing w:before="0" w:beforeLines="0" w:after="0" w:afterLines="0" w:line="360" w:lineRule="auto"/>
        <w:jc w:val="center"/>
        <w:rPr>
          <w:rFonts w:ascii="Times New Roman" w:hAnsi="Times New Roman" w:eastAsia="Times New Roman" w:cs="Times New Roman"/>
          <w:b/>
          <w:bCs/>
          <w:sz w:val="28"/>
          <w:szCs w:val="28"/>
          <w:shd w:val="clear" w:fill="F4CCCC"/>
        </w:rPr>
        <w:pPrChange w:id="55"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Рисунок 3 - Колебания. Появление обертонов.</w:t>
      </w:r>
    </w:p>
    <w:p w14:paraId="000000A4">
      <w:pPr>
        <w:spacing w:before="0" w:beforeLines="0" w:after="0" w:afterLines="0" w:line="360" w:lineRule="auto"/>
        <w:ind w:left="0" w:firstLine="0"/>
        <w:jc w:val="center"/>
        <w:outlineLvl w:val="1"/>
        <w:rPr>
          <w:rFonts w:ascii="Times New Roman" w:hAnsi="Times New Roman" w:eastAsia="Times New Roman" w:cs="Times New Roman"/>
          <w:b/>
          <w:bCs/>
          <w:sz w:val="28"/>
          <w:szCs w:val="28"/>
        </w:rPr>
        <w:pPrChange w:id="56" w:author="Карина Гареева" w:date="2025-12-25T00:30:16Z">
          <w:pPr>
            <w:spacing w:before="0" w:after="0" w:line="360" w:lineRule="auto"/>
            <w:ind w:left="0" w:firstLine="0"/>
            <w:jc w:val="center"/>
            <w:outlineLvl w:val="1"/>
          </w:pPr>
        </w:pPrChange>
      </w:pPr>
      <w:r>
        <w:rPr>
          <w:rFonts w:ascii="Times New Roman" w:hAnsi="Times New Roman" w:eastAsia="Times New Roman" w:cs="Times New Roman"/>
          <w:b/>
          <w:bCs/>
          <w:sz w:val="28"/>
          <w:szCs w:val="28"/>
          <w:rtl w:val="0"/>
        </w:rPr>
        <w:t xml:space="preserve"> </w:t>
      </w:r>
      <w:bookmarkStart w:id="21" w:name="_Toc17418"/>
      <w:bookmarkStart w:id="22" w:name="_Toc27645"/>
      <w:bookmarkStart w:id="23" w:name="_Toc32560"/>
      <w:r>
        <w:rPr>
          <w:rFonts w:ascii="Times New Roman" w:hAnsi="Times New Roman" w:eastAsia="Times New Roman" w:cs="Times New Roman"/>
          <w:b/>
          <w:bCs/>
          <w:sz w:val="28"/>
          <w:szCs w:val="28"/>
          <w:rtl w:val="0"/>
        </w:rPr>
        <w:t>1.1.4 Анализ алгоритмо</w:t>
      </w:r>
      <w:ins w:id="57" w:author="Карина Гареева" w:date="2025-12-24T23:42:22Z">
        <w:r>
          <w:rPr>
            <w:rFonts w:ascii="Times New Roman" w:hAnsi="Times New Roman" w:eastAsia="Times New Roman" w:cs="Times New Roman"/>
            <w:b/>
            <w:bCs/>
            <w:sz w:val="28"/>
            <w:szCs w:val="28"/>
            <w:rtl w:val="0"/>
            <w:lang w:val="ru-RU"/>
          </w:rPr>
          <w:t>в</w:t>
        </w:r>
      </w:ins>
      <w:del w:id="58" w:author="Карина Гареева" w:date="2025-12-24T23:42:21Z">
        <w:r>
          <w:rPr>
            <w:rFonts w:ascii="Times New Roman" w:hAnsi="Times New Roman" w:eastAsia="Times New Roman" w:cs="Times New Roman"/>
            <w:b/>
            <w:bCs/>
            <w:sz w:val="28"/>
            <w:szCs w:val="28"/>
            <w:rtl w:val="0"/>
          </w:rPr>
          <w:delText>в</w:delText>
        </w:r>
      </w:del>
      <w:r>
        <w:rPr>
          <w:rFonts w:ascii="Times New Roman" w:hAnsi="Times New Roman" w:eastAsia="Times New Roman" w:cs="Times New Roman"/>
          <w:b/>
          <w:bCs/>
          <w:sz w:val="28"/>
          <w:szCs w:val="28"/>
          <w:rtl w:val="0"/>
        </w:rPr>
        <w:t xml:space="preserve"> обработки</w:t>
      </w:r>
      <w:bookmarkEnd w:id="21"/>
      <w:bookmarkEnd w:id="22"/>
      <w:bookmarkEnd w:id="23"/>
      <w:r>
        <w:rPr>
          <w:rFonts w:ascii="Times New Roman" w:hAnsi="Times New Roman" w:eastAsia="Times New Roman" w:cs="Times New Roman"/>
          <w:b/>
          <w:bCs/>
          <w:sz w:val="28"/>
          <w:szCs w:val="28"/>
          <w:rtl w:val="0"/>
        </w:rPr>
        <w:t xml:space="preserve"> </w:t>
      </w:r>
    </w:p>
    <w:p w14:paraId="000000A5">
      <w:pPr>
        <w:spacing w:before="0" w:beforeLines="0" w:after="0" w:afterLines="0" w:line="360" w:lineRule="auto"/>
        <w:ind w:firstLine="720"/>
        <w:jc w:val="both"/>
        <w:rPr>
          <w:rFonts w:ascii="Times New Roman" w:hAnsi="Times New Roman" w:eastAsia="Times New Roman" w:cs="Times New Roman"/>
          <w:sz w:val="28"/>
          <w:szCs w:val="28"/>
        </w:rPr>
        <w:pPrChange w:id="59"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Когда звучит гитарная струна:</w:t>
      </w:r>
    </w:p>
    <w:p w14:paraId="000000A6">
      <w:pPr>
        <w:spacing w:before="0" w:beforeLines="0" w:after="0" w:afterLines="0" w:line="360" w:lineRule="auto"/>
        <w:ind w:firstLine="720"/>
        <w:jc w:val="both"/>
        <w:rPr>
          <w:rFonts w:ascii="Times New Roman" w:hAnsi="Times New Roman" w:eastAsia="Times New Roman" w:cs="Times New Roman"/>
          <w:sz w:val="28"/>
          <w:szCs w:val="28"/>
        </w:rPr>
        <w:pPrChange w:id="60"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Основной тон - самая низкая и самая громкая частота, которую мы воспринимаем как ноту.</w:t>
      </w:r>
    </w:p>
    <w:p w14:paraId="000000A7">
      <w:pPr>
        <w:spacing w:before="0" w:beforeLines="0" w:after="0" w:afterLines="0" w:line="360" w:lineRule="auto"/>
        <w:ind w:firstLine="720"/>
        <w:jc w:val="both"/>
        <w:rPr>
          <w:rFonts w:ascii="Times New Roman" w:hAnsi="Times New Roman" w:eastAsia="Times New Roman" w:cs="Times New Roman"/>
          <w:sz w:val="28"/>
          <w:szCs w:val="28"/>
        </w:rPr>
        <w:pPrChange w:id="61"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Обертоны - более высокие частоты, которые звучат одновременно с основным тоном, но тише.</w:t>
      </w:r>
    </w:p>
    <w:p w14:paraId="000000A8">
      <w:pPr>
        <w:spacing w:before="0" w:beforeLines="0" w:after="0" w:afterLines="0" w:line="360" w:lineRule="auto"/>
        <w:ind w:firstLine="720"/>
        <w:jc w:val="both"/>
        <w:rPr>
          <w:rFonts w:ascii="Times New Roman" w:hAnsi="Times New Roman" w:eastAsia="Times New Roman" w:cs="Times New Roman"/>
          <w:sz w:val="28"/>
          <w:szCs w:val="28"/>
        </w:rPr>
        <w:pPrChange w:id="62"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Отношение к основному тону вычисляется как n*f0, где f0 это основной тон.</w:t>
      </w:r>
    </w:p>
    <w:p w14:paraId="000000A9">
      <w:pPr>
        <w:spacing w:before="0" w:beforeLines="0" w:after="0" w:afterLines="0" w:line="360" w:lineRule="auto"/>
        <w:ind w:firstLine="720"/>
        <w:jc w:val="both"/>
        <w:rPr>
          <w:rFonts w:ascii="Times New Roman" w:hAnsi="Times New Roman" w:eastAsia="Times New Roman" w:cs="Times New Roman"/>
          <w:sz w:val="28"/>
          <w:szCs w:val="28"/>
        </w:rPr>
        <w:pPrChange w:id="63"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 xml:space="preserve">Основной тон </w:t>
      </w:r>
      <w:ins w:id="64" w:author="Карина Гареева" w:date="2025-12-24T23:42:41Z">
        <w:r>
          <w:rPr>
            <w:rFonts w:hint="default" w:ascii="Times New Roman" w:hAnsi="Times New Roman" w:eastAsia="Times New Roman" w:cs="Times New Roman"/>
            <w:sz w:val="28"/>
            <w:szCs w:val="28"/>
            <w:rtl w:val="0"/>
            <w:lang w:val="ru-RU"/>
          </w:rPr>
          <w:t xml:space="preserve">- </w:t>
        </w:r>
      </w:ins>
      <w:r>
        <w:rPr>
          <w:rFonts w:ascii="Times New Roman" w:hAnsi="Times New Roman" w:eastAsia="Times New Roman" w:cs="Times New Roman"/>
          <w:sz w:val="28"/>
          <w:szCs w:val="28"/>
          <w:rtl w:val="0"/>
        </w:rPr>
        <w:t>самый низкий по частоте из сильных пиков и зачастую самый громкий, но не всегда. Исходя из этого в программной части надо обрабатывать ситуации, в которых гармоники f2, f3… мощнее фундаментального пика f1, для обработки ситуаций, в которых алгоритм находит обертон и считает его за основную частоту.</w:t>
      </w:r>
    </w:p>
    <w:p w14:paraId="000000AA">
      <w:pPr>
        <w:spacing w:before="0" w:beforeLines="0" w:after="0" w:afterLines="0" w:line="360" w:lineRule="auto"/>
        <w:ind w:left="0" w:firstLine="0"/>
        <w:jc w:val="center"/>
        <w:outlineLvl w:val="0"/>
        <w:rPr>
          <w:rFonts w:ascii="Times New Roman" w:hAnsi="Times New Roman" w:eastAsia="Times New Roman" w:cs="Times New Roman"/>
          <w:b/>
          <w:bCs/>
          <w:sz w:val="28"/>
          <w:szCs w:val="28"/>
        </w:rPr>
        <w:pPrChange w:id="65" w:author="Карина Гареева" w:date="2025-12-25T00:30:16Z">
          <w:pPr>
            <w:spacing w:before="0" w:after="0" w:line="360" w:lineRule="auto"/>
            <w:ind w:left="0" w:firstLine="0"/>
            <w:jc w:val="center"/>
            <w:outlineLvl w:val="0"/>
          </w:pPr>
        </w:pPrChange>
      </w:pPr>
      <w:bookmarkStart w:id="24" w:name="_Toc22099"/>
      <w:bookmarkStart w:id="25" w:name="_Toc20604"/>
      <w:bookmarkStart w:id="26" w:name="_Toc3159"/>
      <w:r>
        <w:rPr>
          <w:rFonts w:ascii="Times New Roman" w:hAnsi="Times New Roman" w:eastAsia="Times New Roman" w:cs="Times New Roman"/>
          <w:b/>
          <w:bCs/>
          <w:color w:val="0F1115"/>
          <w:sz w:val="28"/>
          <w:szCs w:val="28"/>
          <w:rtl w:val="0"/>
        </w:rPr>
        <w:t>1.2 Таблица стандартных частот строя гитары.</w:t>
      </w:r>
      <w:bookmarkEnd w:id="24"/>
      <w:bookmarkEnd w:id="25"/>
      <w:bookmarkEnd w:id="26"/>
    </w:p>
    <w:p w14:paraId="000000AB">
      <w:pPr>
        <w:spacing w:before="0" w:beforeLines="0" w:after="0" w:afterLines="0" w:line="360" w:lineRule="auto"/>
        <w:ind w:left="0" w:firstLine="720"/>
        <w:jc w:val="both"/>
        <w:rPr>
          <w:rFonts w:ascii="Times New Roman" w:hAnsi="Times New Roman" w:eastAsia="Times New Roman" w:cs="Times New Roman"/>
          <w:color w:val="18181B"/>
          <w:sz w:val="28"/>
          <w:szCs w:val="28"/>
          <w:highlight w:val="white"/>
        </w:rPr>
        <w:pPrChange w:id="66" w:author="Карина Гареева" w:date="2025-12-25T00:30:16Z">
          <w:pPr>
            <w:spacing w:before="0" w:after="0" w:line="360" w:lineRule="auto"/>
            <w:ind w:left="0" w:firstLine="720"/>
            <w:jc w:val="both"/>
          </w:pPr>
        </w:pPrChange>
      </w:pPr>
      <w:r>
        <w:rPr>
          <w:rFonts w:ascii="Times New Roman" w:hAnsi="Times New Roman" w:eastAsia="Times New Roman" w:cs="Times New Roman"/>
          <w:color w:val="18181B"/>
          <w:sz w:val="28"/>
          <w:szCs w:val="28"/>
          <w:highlight w:val="white"/>
          <w:rtl w:val="0"/>
        </w:rPr>
        <w:t>Настройка струны производится по контрольному звуку - звуку камертона, который настроен на ноту «ля» первой октавы.  В данной работе используются эталонные значения, представленные в таблице 1.</w:t>
      </w:r>
    </w:p>
    <w:p w14:paraId="000000AC">
      <w:pPr>
        <w:spacing w:before="0" w:beforeLines="0" w:after="0" w:afterLines="0" w:line="360" w:lineRule="auto"/>
        <w:ind w:left="0" w:firstLine="720"/>
        <w:jc w:val="right"/>
        <w:rPr>
          <w:rFonts w:ascii="Times New Roman" w:hAnsi="Times New Roman" w:eastAsia="Times New Roman" w:cs="Times New Roman"/>
          <w:color w:val="18181B"/>
          <w:sz w:val="28"/>
          <w:szCs w:val="28"/>
          <w:highlight w:val="white"/>
        </w:rPr>
        <w:pPrChange w:id="67" w:author="Карина Гареева" w:date="2025-12-25T00:30:16Z">
          <w:pPr>
            <w:spacing w:before="0" w:after="0" w:line="360" w:lineRule="auto"/>
            <w:ind w:left="0" w:firstLine="720"/>
            <w:jc w:val="right"/>
          </w:pPr>
        </w:pPrChange>
      </w:pPr>
      <w:r>
        <w:rPr>
          <w:rFonts w:ascii="Times New Roman" w:hAnsi="Times New Roman" w:eastAsia="Times New Roman" w:cs="Times New Roman"/>
          <w:color w:val="18181B"/>
          <w:sz w:val="28"/>
          <w:szCs w:val="28"/>
          <w:highlight w:val="white"/>
          <w:rtl w:val="0"/>
        </w:rPr>
        <w:t>Таблица 1 - Частоты открытых струн для классического стоя.</w:t>
      </w:r>
    </w:p>
    <w:tbl>
      <w:tblPr>
        <w:tblStyle w:val="24"/>
        <w:tblW w:w="902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3009"/>
        <w:gridCol w:w="3009"/>
        <w:gridCol w:w="3009"/>
      </w:tblGrid>
      <w:tr w14:paraId="43BF2D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AD">
            <w:pPr>
              <w:widowControl w:val="0"/>
              <w:spacing w:before="0" w:beforeLines="0" w:after="0" w:afterLines="0" w:line="360" w:lineRule="auto"/>
              <w:jc w:val="center"/>
              <w:rPr>
                <w:rFonts w:ascii="Times New Roman" w:hAnsi="Times New Roman" w:eastAsia="Times New Roman" w:cs="Times New Roman"/>
                <w:color w:val="18181B"/>
                <w:sz w:val="28"/>
                <w:szCs w:val="28"/>
              </w:rPr>
              <w:pPrChange w:id="68" w:author="Карина Гареева" w:date="2025-12-25T00:30:16Z">
                <w:pPr>
                  <w:widowControl w:val="0"/>
                  <w:spacing w:before="0" w:after="0" w:line="360" w:lineRule="auto"/>
                  <w:jc w:val="center"/>
                </w:pPr>
              </w:pPrChange>
            </w:pPr>
            <w:r>
              <w:rPr>
                <w:rFonts w:ascii="Times New Roman" w:hAnsi="Times New Roman" w:eastAsia="Times New Roman" w:cs="Times New Roman"/>
                <w:b/>
                <w:bCs/>
                <w:color w:val="18181B"/>
                <w:sz w:val="28"/>
                <w:szCs w:val="28"/>
                <w:rtl w:val="0"/>
              </w:rPr>
              <w:t>Струна</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AE">
            <w:pPr>
              <w:widowControl w:val="0"/>
              <w:spacing w:before="0" w:beforeLines="0" w:after="0" w:afterLines="0" w:line="360" w:lineRule="auto"/>
              <w:jc w:val="center"/>
              <w:rPr>
                <w:rFonts w:ascii="Times New Roman" w:hAnsi="Times New Roman" w:eastAsia="Times New Roman" w:cs="Times New Roman"/>
                <w:color w:val="18181B"/>
                <w:sz w:val="28"/>
                <w:szCs w:val="28"/>
              </w:rPr>
              <w:pPrChange w:id="69" w:author="Карина Гареева" w:date="2025-12-25T00:30:16Z">
                <w:pPr>
                  <w:widowControl w:val="0"/>
                  <w:spacing w:before="0" w:after="0" w:line="360" w:lineRule="auto"/>
                  <w:jc w:val="center"/>
                </w:pPr>
              </w:pPrChange>
            </w:pPr>
            <w:r>
              <w:rPr>
                <w:rFonts w:ascii="Times New Roman" w:hAnsi="Times New Roman" w:eastAsia="Times New Roman" w:cs="Times New Roman"/>
                <w:b/>
                <w:bCs/>
                <w:color w:val="18181B"/>
                <w:sz w:val="28"/>
                <w:szCs w:val="28"/>
                <w:rtl w:val="0"/>
              </w:rPr>
              <w:t>Нота</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AF">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0" w:author="Карина Гареева" w:date="2025-12-25T00:30:16Z">
                <w:pPr>
                  <w:widowControl w:val="0"/>
                  <w:spacing w:before="0" w:after="0" w:line="360" w:lineRule="auto"/>
                  <w:jc w:val="center"/>
                </w:pPr>
              </w:pPrChange>
            </w:pPr>
            <w:r>
              <w:rPr>
                <w:rFonts w:ascii="Times New Roman" w:hAnsi="Times New Roman" w:eastAsia="Times New Roman" w:cs="Times New Roman"/>
                <w:b/>
                <w:bCs/>
                <w:color w:val="18181B"/>
                <w:sz w:val="28"/>
                <w:szCs w:val="28"/>
                <w:rtl w:val="0"/>
              </w:rPr>
              <w:t>Частота, Гц</w:t>
            </w:r>
          </w:p>
        </w:tc>
      </w:tr>
      <w:tr w14:paraId="34C5D6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0">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1"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1</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1">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2"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e¹</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2">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3"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329,63</w:t>
            </w:r>
          </w:p>
        </w:tc>
      </w:tr>
      <w:tr w14:paraId="7B94A5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3">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4"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2</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4">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5"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b</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5">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6"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246,94</w:t>
            </w:r>
          </w:p>
        </w:tc>
      </w:tr>
      <w:tr w14:paraId="6B58DE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6">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7"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3</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7">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8"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g</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8">
            <w:pPr>
              <w:widowControl w:val="0"/>
              <w:spacing w:before="0" w:beforeLines="0" w:after="0" w:afterLines="0" w:line="360" w:lineRule="auto"/>
              <w:jc w:val="center"/>
              <w:rPr>
                <w:rFonts w:ascii="Times New Roman" w:hAnsi="Times New Roman" w:eastAsia="Times New Roman" w:cs="Times New Roman"/>
                <w:color w:val="18181B"/>
                <w:sz w:val="28"/>
                <w:szCs w:val="28"/>
              </w:rPr>
              <w:pPrChange w:id="79"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196,00</w:t>
            </w:r>
          </w:p>
        </w:tc>
      </w:tr>
      <w:tr w14:paraId="46B40A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9">
            <w:pPr>
              <w:widowControl w:val="0"/>
              <w:spacing w:before="0" w:beforeLines="0" w:after="0" w:afterLines="0" w:line="360" w:lineRule="auto"/>
              <w:jc w:val="center"/>
              <w:rPr>
                <w:rFonts w:ascii="Times New Roman" w:hAnsi="Times New Roman" w:eastAsia="Times New Roman" w:cs="Times New Roman"/>
                <w:color w:val="18181B"/>
                <w:sz w:val="28"/>
                <w:szCs w:val="28"/>
              </w:rPr>
              <w:pPrChange w:id="80"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4</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A">
            <w:pPr>
              <w:widowControl w:val="0"/>
              <w:spacing w:before="0" w:beforeLines="0" w:after="0" w:afterLines="0" w:line="360" w:lineRule="auto"/>
              <w:jc w:val="center"/>
              <w:rPr>
                <w:rFonts w:ascii="Times New Roman" w:hAnsi="Times New Roman" w:eastAsia="Times New Roman" w:cs="Times New Roman"/>
                <w:color w:val="18181B"/>
                <w:sz w:val="28"/>
                <w:szCs w:val="28"/>
              </w:rPr>
              <w:pPrChange w:id="81"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d</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B">
            <w:pPr>
              <w:widowControl w:val="0"/>
              <w:spacing w:before="0" w:beforeLines="0" w:after="0" w:afterLines="0" w:line="360" w:lineRule="auto"/>
              <w:jc w:val="center"/>
              <w:rPr>
                <w:rFonts w:ascii="Times New Roman" w:hAnsi="Times New Roman" w:eastAsia="Times New Roman" w:cs="Times New Roman"/>
                <w:color w:val="18181B"/>
                <w:sz w:val="28"/>
                <w:szCs w:val="28"/>
              </w:rPr>
              <w:pPrChange w:id="82"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146,83</w:t>
            </w:r>
          </w:p>
        </w:tc>
      </w:tr>
      <w:tr w14:paraId="74FAFE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C">
            <w:pPr>
              <w:widowControl w:val="0"/>
              <w:spacing w:before="0" w:beforeLines="0" w:after="0" w:afterLines="0" w:line="360" w:lineRule="auto"/>
              <w:jc w:val="center"/>
              <w:rPr>
                <w:rFonts w:ascii="Times New Roman" w:hAnsi="Times New Roman" w:eastAsia="Times New Roman" w:cs="Times New Roman"/>
                <w:color w:val="18181B"/>
                <w:sz w:val="28"/>
                <w:szCs w:val="28"/>
              </w:rPr>
              <w:pPrChange w:id="83"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5</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D">
            <w:pPr>
              <w:widowControl w:val="0"/>
              <w:spacing w:before="0" w:beforeLines="0" w:after="0" w:afterLines="0" w:line="360" w:lineRule="auto"/>
              <w:jc w:val="center"/>
              <w:rPr>
                <w:rFonts w:ascii="Times New Roman" w:hAnsi="Times New Roman" w:eastAsia="Times New Roman" w:cs="Times New Roman"/>
                <w:color w:val="18181B"/>
                <w:sz w:val="28"/>
                <w:szCs w:val="28"/>
              </w:rPr>
              <w:pPrChange w:id="84"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A</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E">
            <w:pPr>
              <w:widowControl w:val="0"/>
              <w:spacing w:before="0" w:beforeLines="0" w:after="0" w:afterLines="0" w:line="360" w:lineRule="auto"/>
              <w:jc w:val="center"/>
              <w:rPr>
                <w:rFonts w:ascii="Times New Roman" w:hAnsi="Times New Roman" w:eastAsia="Times New Roman" w:cs="Times New Roman"/>
                <w:color w:val="18181B"/>
                <w:sz w:val="28"/>
                <w:szCs w:val="28"/>
              </w:rPr>
              <w:pPrChange w:id="85"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110,00</w:t>
            </w:r>
          </w:p>
        </w:tc>
      </w:tr>
      <w:tr w14:paraId="4097AE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BF">
            <w:pPr>
              <w:widowControl w:val="0"/>
              <w:spacing w:before="0" w:beforeLines="0" w:after="0" w:afterLines="0" w:line="360" w:lineRule="auto"/>
              <w:jc w:val="center"/>
              <w:rPr>
                <w:rFonts w:ascii="Times New Roman" w:hAnsi="Times New Roman" w:eastAsia="Times New Roman" w:cs="Times New Roman"/>
                <w:color w:val="18181B"/>
                <w:sz w:val="28"/>
                <w:szCs w:val="28"/>
              </w:rPr>
              <w:pPrChange w:id="86"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6</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C0">
            <w:pPr>
              <w:widowControl w:val="0"/>
              <w:spacing w:before="0" w:beforeLines="0" w:after="0" w:afterLines="0" w:line="360" w:lineRule="auto"/>
              <w:jc w:val="center"/>
              <w:rPr>
                <w:rFonts w:ascii="Times New Roman" w:hAnsi="Times New Roman" w:eastAsia="Times New Roman" w:cs="Times New Roman"/>
                <w:color w:val="18181B"/>
                <w:sz w:val="28"/>
                <w:szCs w:val="28"/>
              </w:rPr>
              <w:pPrChange w:id="87"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E</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0C1">
            <w:pPr>
              <w:widowControl w:val="0"/>
              <w:spacing w:before="0" w:beforeLines="0" w:after="0" w:afterLines="0" w:line="360" w:lineRule="auto"/>
              <w:jc w:val="center"/>
              <w:rPr>
                <w:rFonts w:ascii="Times New Roman" w:hAnsi="Times New Roman" w:eastAsia="Times New Roman" w:cs="Times New Roman"/>
                <w:color w:val="18181B"/>
                <w:sz w:val="28"/>
                <w:szCs w:val="28"/>
              </w:rPr>
              <w:pPrChange w:id="88"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82,41</w:t>
            </w:r>
          </w:p>
        </w:tc>
      </w:tr>
    </w:tbl>
    <w:p w14:paraId="000000C2">
      <w:pPr>
        <w:spacing w:before="0" w:beforeLines="0" w:after="0" w:afterLines="0" w:line="360" w:lineRule="auto"/>
        <w:rPr>
          <w:rFonts w:ascii="Times New Roman" w:hAnsi="Times New Roman" w:eastAsia="Times New Roman" w:cs="Times New Roman"/>
          <w:b/>
          <w:bCs/>
          <w:sz w:val="28"/>
          <w:szCs w:val="28"/>
        </w:rPr>
        <w:pPrChange w:id="89" w:author="Карина Гареева" w:date="2025-12-25T00:30:16Z">
          <w:pPr>
            <w:spacing w:before="0" w:after="0" w:line="360" w:lineRule="auto"/>
          </w:pPr>
        </w:pPrChange>
      </w:pPr>
      <w:r>
        <w:br w:type="page"/>
      </w:r>
    </w:p>
    <w:p w14:paraId="000000C3">
      <w:pPr>
        <w:spacing w:before="0" w:beforeLines="0" w:after="0" w:afterLines="0" w:line="360" w:lineRule="auto"/>
        <w:ind w:left="0" w:firstLine="0"/>
        <w:jc w:val="center"/>
        <w:outlineLvl w:val="0"/>
        <w:rPr>
          <w:rFonts w:ascii="Times New Roman" w:hAnsi="Times New Roman" w:eastAsia="Times New Roman" w:cs="Times New Roman"/>
          <w:b/>
          <w:bCs/>
          <w:color w:val="0F1115"/>
          <w:sz w:val="28"/>
          <w:szCs w:val="28"/>
        </w:rPr>
        <w:pPrChange w:id="90" w:author="Карина Гареева" w:date="2025-12-25T00:30:16Z">
          <w:pPr>
            <w:spacing w:before="0" w:after="0" w:line="360" w:lineRule="auto"/>
            <w:ind w:left="0" w:firstLine="0"/>
            <w:jc w:val="center"/>
            <w:outlineLvl w:val="0"/>
          </w:pPr>
        </w:pPrChange>
      </w:pPr>
      <w:bookmarkStart w:id="27" w:name="_Toc19547"/>
      <w:bookmarkStart w:id="28" w:name="_Toc26534"/>
      <w:bookmarkStart w:id="29" w:name="_Toc2258"/>
      <w:r>
        <w:rPr>
          <w:rFonts w:ascii="Times New Roman" w:hAnsi="Times New Roman" w:eastAsia="Times New Roman" w:cs="Times New Roman"/>
          <w:b/>
          <w:bCs/>
          <w:color w:val="0F1115"/>
          <w:sz w:val="28"/>
          <w:szCs w:val="28"/>
          <w:rtl w:val="0"/>
        </w:rPr>
        <w:t>1.</w:t>
      </w:r>
      <w:r>
        <w:rPr>
          <w:rFonts w:hint="default" w:ascii="Times New Roman" w:hAnsi="Times New Roman" w:eastAsia="Times New Roman" w:cs="Times New Roman"/>
          <w:b/>
          <w:bCs/>
          <w:color w:val="0F1115"/>
          <w:sz w:val="28"/>
          <w:szCs w:val="28"/>
          <w:rtl w:val="0"/>
          <w:lang w:val="ru-RU"/>
        </w:rPr>
        <w:t>3</w:t>
      </w:r>
      <w:r>
        <w:rPr>
          <w:rFonts w:ascii="Times New Roman" w:hAnsi="Times New Roman" w:eastAsia="Times New Roman" w:cs="Times New Roman"/>
          <w:b/>
          <w:bCs/>
          <w:color w:val="0F1115"/>
          <w:sz w:val="28"/>
          <w:szCs w:val="28"/>
          <w:rtl w:val="0"/>
        </w:rPr>
        <w:t>. Принципы цифровой обработки сигналов для анализа звука</w:t>
      </w:r>
      <w:bookmarkEnd w:id="27"/>
      <w:bookmarkEnd w:id="28"/>
      <w:bookmarkEnd w:id="29"/>
    </w:p>
    <w:p w14:paraId="000000C4">
      <w:pPr>
        <w:keepNext w:val="0"/>
        <w:keepLines w:val="0"/>
        <w:shd w:val="clear" w:fill="FFFFFF"/>
        <w:spacing w:before="0" w:beforeLines="0" w:after="0" w:afterLines="0" w:line="360" w:lineRule="auto"/>
        <w:jc w:val="center"/>
        <w:outlineLvl w:val="1"/>
        <w:rPr>
          <w:rFonts w:ascii="Times New Roman" w:hAnsi="Times New Roman" w:eastAsia="Times New Roman" w:cs="Times New Roman"/>
          <w:b/>
          <w:bCs/>
          <w:color w:val="0F1115"/>
          <w:sz w:val="28"/>
          <w:szCs w:val="28"/>
        </w:rPr>
        <w:pPrChange w:id="91" w:author="Карина Гареева" w:date="2025-12-25T00:30:16Z">
          <w:pPr>
            <w:keepNext w:val="0"/>
            <w:keepLines w:val="0"/>
            <w:shd w:val="clear" w:fill="FFFFFF"/>
            <w:spacing w:before="0" w:after="0"/>
            <w:jc w:val="center"/>
            <w:outlineLvl w:val="1"/>
          </w:pPr>
        </w:pPrChange>
      </w:pPr>
      <w:bookmarkStart w:id="30" w:name="_o0ntq8hz1k33" w:colFirst="0" w:colLast="0"/>
      <w:bookmarkEnd w:id="30"/>
      <w:r>
        <w:rPr>
          <w:rFonts w:ascii="Times New Roman" w:hAnsi="Times New Roman" w:eastAsia="Times New Roman" w:cs="Times New Roman"/>
          <w:b/>
          <w:bCs/>
          <w:color w:val="0F1115"/>
          <w:sz w:val="28"/>
          <w:szCs w:val="28"/>
          <w:rtl w:val="0"/>
        </w:rPr>
        <w:t xml:space="preserve"> </w:t>
      </w:r>
      <w:bookmarkStart w:id="31" w:name="_Toc796"/>
      <w:bookmarkStart w:id="32" w:name="_Toc19725"/>
      <w:bookmarkStart w:id="33" w:name="_Toc24510"/>
      <w:r>
        <w:rPr>
          <w:rFonts w:ascii="Times New Roman" w:hAnsi="Times New Roman" w:eastAsia="Times New Roman" w:cs="Times New Roman"/>
          <w:b/>
          <w:bCs/>
          <w:color w:val="0F1115"/>
          <w:sz w:val="28"/>
          <w:szCs w:val="28"/>
          <w:rtl w:val="0"/>
        </w:rPr>
        <w:t>1.</w:t>
      </w:r>
      <w:r>
        <w:rPr>
          <w:rFonts w:hint="default" w:ascii="Times New Roman" w:hAnsi="Times New Roman" w:eastAsia="Times New Roman" w:cs="Times New Roman"/>
          <w:b/>
          <w:bCs/>
          <w:color w:val="0F1115"/>
          <w:sz w:val="28"/>
          <w:szCs w:val="28"/>
          <w:rtl w:val="0"/>
          <w:lang w:val="ru-RU"/>
        </w:rPr>
        <w:t>3</w:t>
      </w:r>
      <w:r>
        <w:rPr>
          <w:rFonts w:ascii="Times New Roman" w:hAnsi="Times New Roman" w:eastAsia="Times New Roman" w:cs="Times New Roman"/>
          <w:b/>
          <w:bCs/>
          <w:color w:val="0F1115"/>
          <w:sz w:val="28"/>
          <w:szCs w:val="28"/>
          <w:rtl w:val="0"/>
        </w:rPr>
        <w:t>.1. Принцип аналогово-цифрового преобразования</w:t>
      </w:r>
      <w:bookmarkEnd w:id="31"/>
      <w:bookmarkEnd w:id="32"/>
      <w:bookmarkEnd w:id="33"/>
    </w:p>
    <w:p w14:paraId="000000C5">
      <w:pPr>
        <w:shd w:val="clear" w:fill="FFFFFF"/>
        <w:spacing w:before="0" w:beforeLines="0" w:after="0" w:afterLines="0" w:line="360" w:lineRule="auto"/>
        <w:ind w:firstLine="720"/>
        <w:jc w:val="both"/>
        <w:rPr>
          <w:rFonts w:ascii="Times New Roman" w:hAnsi="Times New Roman" w:eastAsia="Times New Roman" w:cs="Times New Roman"/>
          <w:color w:val="0F1115"/>
          <w:sz w:val="28"/>
          <w:szCs w:val="28"/>
        </w:rPr>
        <w:pPrChange w:id="92"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Аналогово-цифровое преобразование - процесс преобразования непрерывного аналогового сигнала в дискретный цифровой код, который может обрабатываться цифровыми системами.</w:t>
      </w:r>
    </w:p>
    <w:p w14:paraId="000000C6">
      <w:pPr>
        <w:shd w:val="clear" w:fill="FFFFFF"/>
        <w:spacing w:before="0" w:beforeLines="0" w:after="0" w:afterLines="0" w:line="360" w:lineRule="auto"/>
        <w:jc w:val="both"/>
        <w:rPr>
          <w:rFonts w:ascii="Times New Roman" w:hAnsi="Times New Roman" w:eastAsia="Times New Roman" w:cs="Times New Roman"/>
          <w:color w:val="0F1115"/>
          <w:sz w:val="28"/>
          <w:szCs w:val="28"/>
        </w:rPr>
        <w:pPrChange w:id="93" w:author="Карина Гареева" w:date="2025-12-25T00:30:16Z">
          <w:pPr>
            <w:shd w:val="clear" w:fill="FFFFFF"/>
            <w:spacing w:before="0" w:after="0" w:line="360" w:lineRule="auto"/>
            <w:jc w:val="both"/>
          </w:pPr>
        </w:pPrChange>
      </w:pPr>
      <w:r>
        <w:rPr>
          <w:rFonts w:ascii="Times New Roman" w:hAnsi="Times New Roman" w:eastAsia="Times New Roman" w:cs="Times New Roman"/>
          <w:color w:val="0F1115"/>
          <w:sz w:val="28"/>
          <w:szCs w:val="28"/>
          <w:rtl w:val="0"/>
        </w:rPr>
        <w:t>Процесс включает три основных этапа:</w:t>
      </w:r>
    </w:p>
    <w:p w14:paraId="000000C7">
      <w:pPr>
        <w:numPr>
          <w:ilvl w:val="0"/>
          <w:numId w:val="2"/>
        </w:numPr>
        <w:shd w:val="clear" w:fill="FFFFFF"/>
        <w:spacing w:before="0" w:beforeLines="0" w:after="0" w:afterLines="0" w:line="360" w:lineRule="auto"/>
        <w:ind w:left="720" w:hanging="360"/>
        <w:jc w:val="both"/>
        <w:rPr>
          <w:rFonts w:ascii="Times New Roman" w:hAnsi="Times New Roman" w:eastAsia="Times New Roman" w:cs="Times New Roman"/>
          <w:color w:val="0F1115"/>
          <w:sz w:val="28"/>
          <w:szCs w:val="28"/>
        </w:rPr>
        <w:pPrChange w:id="94" w:author="Карина Гареева" w:date="2025-12-25T00:30:16Z">
          <w:pPr>
            <w:numPr>
              <w:ilvl w:val="0"/>
              <w:numId w:val="2"/>
            </w:numPr>
            <w:shd w:val="clear" w:fill="FFFFFF"/>
            <w:spacing w:before="0" w:after="0" w:line="360" w:lineRule="auto"/>
            <w:ind w:left="720" w:hanging="360"/>
            <w:jc w:val="both"/>
          </w:pPr>
        </w:pPrChange>
      </w:pPr>
      <w:r>
        <w:rPr>
          <w:rFonts w:ascii="Times New Roman" w:hAnsi="Times New Roman" w:eastAsia="Times New Roman" w:cs="Times New Roman"/>
          <w:color w:val="0F1115"/>
          <w:sz w:val="28"/>
          <w:szCs w:val="28"/>
          <w:rtl w:val="0"/>
        </w:rPr>
        <w:t>Дискретизация (сэмплирование) - взятие отсчетов аналогового сигнала через равные промежутки времени</w:t>
      </w:r>
    </w:p>
    <w:p w14:paraId="000000C8">
      <w:pPr>
        <w:numPr>
          <w:ilvl w:val="0"/>
          <w:numId w:val="2"/>
        </w:numPr>
        <w:shd w:val="clear" w:fill="FFFFFF"/>
        <w:spacing w:before="0" w:beforeLines="0" w:after="0" w:afterLines="0" w:line="360" w:lineRule="auto"/>
        <w:ind w:left="720" w:hanging="360"/>
        <w:jc w:val="both"/>
        <w:rPr>
          <w:rFonts w:ascii="Times New Roman" w:hAnsi="Times New Roman" w:eastAsia="Times New Roman" w:cs="Times New Roman"/>
          <w:color w:val="0F1115"/>
          <w:sz w:val="28"/>
          <w:szCs w:val="28"/>
        </w:rPr>
        <w:pPrChange w:id="95" w:author="Карина Гареева" w:date="2025-12-25T00:30:16Z">
          <w:pPr>
            <w:numPr>
              <w:ilvl w:val="0"/>
              <w:numId w:val="2"/>
            </w:numPr>
            <w:shd w:val="clear" w:fill="FFFFFF"/>
            <w:spacing w:before="0" w:after="0" w:line="360" w:lineRule="auto"/>
            <w:ind w:left="720" w:hanging="360"/>
            <w:jc w:val="both"/>
          </w:pPr>
        </w:pPrChange>
      </w:pPr>
      <w:r>
        <w:rPr>
          <w:rFonts w:ascii="Times New Roman" w:hAnsi="Times New Roman" w:eastAsia="Times New Roman" w:cs="Times New Roman"/>
          <w:color w:val="0F1115"/>
          <w:sz w:val="28"/>
          <w:szCs w:val="28"/>
          <w:rtl w:val="0"/>
        </w:rPr>
        <w:t>Квантование - представление каждого отсчета в виде конечного числа уровней</w:t>
      </w:r>
    </w:p>
    <w:p w14:paraId="000000C9">
      <w:pPr>
        <w:numPr>
          <w:ilvl w:val="0"/>
          <w:numId w:val="2"/>
        </w:numPr>
        <w:shd w:val="clear" w:fill="FFFFFF"/>
        <w:spacing w:before="0" w:beforeLines="0" w:after="0" w:afterLines="0" w:line="360" w:lineRule="auto"/>
        <w:ind w:left="720" w:hanging="360"/>
        <w:jc w:val="both"/>
        <w:rPr>
          <w:rFonts w:ascii="Times New Roman" w:hAnsi="Times New Roman" w:eastAsia="Times New Roman" w:cs="Times New Roman"/>
          <w:color w:val="0F1115"/>
          <w:sz w:val="28"/>
          <w:szCs w:val="28"/>
        </w:rPr>
        <w:pPrChange w:id="96" w:author="Карина Гареева" w:date="2025-12-25T00:30:16Z">
          <w:pPr>
            <w:numPr>
              <w:ilvl w:val="0"/>
              <w:numId w:val="2"/>
            </w:numPr>
            <w:shd w:val="clear" w:fill="FFFFFF"/>
            <w:spacing w:before="0" w:after="0" w:line="360" w:lineRule="auto"/>
            <w:ind w:left="720" w:hanging="360"/>
            <w:jc w:val="both"/>
          </w:pPr>
        </w:pPrChange>
      </w:pPr>
      <w:r>
        <w:rPr>
          <w:rFonts w:ascii="Times New Roman" w:hAnsi="Times New Roman" w:eastAsia="Times New Roman" w:cs="Times New Roman"/>
          <w:color w:val="0F1115"/>
          <w:sz w:val="28"/>
          <w:szCs w:val="28"/>
          <w:rtl w:val="0"/>
        </w:rPr>
        <w:t>Кодирование - преобразование квантованных значений в цифровой код</w:t>
      </w:r>
    </w:p>
    <w:p w14:paraId="000000CA">
      <w:pPr>
        <w:keepNext w:val="0"/>
        <w:keepLines w:val="0"/>
        <w:shd w:val="clear" w:fill="FFFFFF"/>
        <w:spacing w:before="0" w:beforeLines="0" w:after="0" w:afterLines="0" w:line="360" w:lineRule="auto"/>
        <w:jc w:val="center"/>
        <w:outlineLvl w:val="1"/>
        <w:rPr>
          <w:rFonts w:ascii="Times New Roman" w:hAnsi="Times New Roman" w:eastAsia="Times New Roman" w:cs="Times New Roman"/>
          <w:b/>
          <w:bCs/>
          <w:color w:val="0F1115"/>
          <w:sz w:val="28"/>
          <w:szCs w:val="28"/>
        </w:rPr>
        <w:pPrChange w:id="97" w:author="Карина Гареева" w:date="2025-12-25T00:30:16Z">
          <w:pPr>
            <w:keepNext w:val="0"/>
            <w:keepLines w:val="0"/>
            <w:shd w:val="clear" w:fill="FFFFFF"/>
            <w:spacing w:before="0" w:after="0"/>
            <w:jc w:val="center"/>
            <w:outlineLvl w:val="1"/>
          </w:pPr>
        </w:pPrChange>
      </w:pPr>
      <w:bookmarkStart w:id="34" w:name="_qnqbln1y93wt" w:colFirst="0" w:colLast="0"/>
      <w:bookmarkEnd w:id="34"/>
      <w:bookmarkStart w:id="35" w:name="_Toc9782"/>
      <w:bookmarkStart w:id="36" w:name="_Toc16667"/>
      <w:bookmarkStart w:id="37" w:name="_Toc3407"/>
      <w:r>
        <w:rPr>
          <w:rFonts w:ascii="Times New Roman" w:hAnsi="Times New Roman" w:eastAsia="Times New Roman" w:cs="Times New Roman"/>
          <w:b/>
          <w:bCs/>
          <w:color w:val="0F1115"/>
          <w:sz w:val="28"/>
          <w:szCs w:val="28"/>
          <w:rtl w:val="0"/>
        </w:rPr>
        <w:t>1.</w:t>
      </w:r>
      <w:r>
        <w:rPr>
          <w:rFonts w:hint="default" w:ascii="Times New Roman" w:hAnsi="Times New Roman" w:eastAsia="Times New Roman" w:cs="Times New Roman"/>
          <w:b/>
          <w:bCs/>
          <w:color w:val="0F1115"/>
          <w:sz w:val="28"/>
          <w:szCs w:val="28"/>
          <w:rtl w:val="0"/>
          <w:lang w:val="ru-RU"/>
        </w:rPr>
        <w:t>3</w:t>
      </w:r>
      <w:r>
        <w:rPr>
          <w:rFonts w:ascii="Times New Roman" w:hAnsi="Times New Roman" w:eastAsia="Times New Roman" w:cs="Times New Roman"/>
          <w:b/>
          <w:bCs/>
          <w:color w:val="0F1115"/>
          <w:sz w:val="28"/>
          <w:szCs w:val="28"/>
          <w:rtl w:val="0"/>
        </w:rPr>
        <w:t>.2 Ключевые параметры АЦП</w:t>
      </w:r>
      <w:bookmarkEnd w:id="35"/>
      <w:bookmarkEnd w:id="36"/>
      <w:bookmarkEnd w:id="37"/>
    </w:p>
    <w:p w14:paraId="000000CB">
      <w:pPr>
        <w:keepNext w:val="0"/>
        <w:keepLines w:val="0"/>
        <w:shd w:val="clear" w:fill="FFFFFF"/>
        <w:spacing w:before="0" w:beforeLines="0" w:after="0" w:afterLines="0" w:line="360" w:lineRule="auto"/>
        <w:jc w:val="left"/>
        <w:rPr>
          <w:rFonts w:ascii="Times New Roman" w:hAnsi="Times New Roman" w:eastAsia="Times New Roman" w:cs="Times New Roman"/>
          <w:b/>
          <w:bCs/>
          <w:color w:val="0F1115"/>
          <w:sz w:val="28"/>
          <w:szCs w:val="28"/>
          <w:rPrChange w:id="99" w:author="Карина Гареева" w:date="2025-12-24T23:45:39Z">
            <w:rPr>
              <w:rFonts w:ascii="Times New Roman" w:hAnsi="Times New Roman" w:eastAsia="Times New Roman" w:cs="Times New Roman"/>
              <w:b/>
              <w:bCs/>
              <w:color w:val="0F1115"/>
            </w:rPr>
          </w:rPrChange>
        </w:rPr>
        <w:pPrChange w:id="98" w:author="Карина Гареева" w:date="2025-12-25T00:30:16Z">
          <w:pPr>
            <w:keepNext w:val="0"/>
            <w:keepLines w:val="0"/>
            <w:shd w:val="clear" w:fill="FFFFFF"/>
            <w:spacing w:before="0" w:after="0"/>
            <w:jc w:val="left"/>
          </w:pPr>
        </w:pPrChange>
      </w:pPr>
      <w:bookmarkStart w:id="38" w:name="_vxs5vcbfdoco" w:colFirst="0" w:colLast="0"/>
      <w:bookmarkEnd w:id="38"/>
      <w:r>
        <w:rPr>
          <w:rFonts w:ascii="Times New Roman" w:hAnsi="Times New Roman" w:eastAsia="Times New Roman" w:cs="Times New Roman"/>
          <w:b/>
          <w:bCs/>
          <w:color w:val="0F1115"/>
          <w:sz w:val="28"/>
          <w:szCs w:val="28"/>
          <w:rtl w:val="0"/>
          <w:rPrChange w:id="100" w:author="Карина Гареева" w:date="2025-12-24T23:45:39Z">
            <w:rPr>
              <w:rFonts w:ascii="Times New Roman" w:hAnsi="Times New Roman" w:eastAsia="Times New Roman" w:cs="Times New Roman"/>
              <w:b/>
              <w:bCs/>
              <w:color w:val="0F1115"/>
              <w:rtl w:val="0"/>
            </w:rPr>
          </w:rPrChange>
        </w:rPr>
        <w:t>Частота дискретизации:</w:t>
      </w:r>
    </w:p>
    <w:p w14:paraId="000000CC">
      <w:pPr>
        <w:shd w:val="clear" w:fill="FFFFFF"/>
        <w:spacing w:before="0" w:beforeLines="0" w:after="0" w:afterLines="0" w:line="360" w:lineRule="auto"/>
        <w:ind w:firstLine="720"/>
        <w:jc w:val="both"/>
        <w:rPr>
          <w:rFonts w:ascii="Times New Roman" w:hAnsi="Times New Roman" w:eastAsia="Times New Roman" w:cs="Times New Roman"/>
          <w:b/>
          <w:bCs/>
          <w:color w:val="0F1115"/>
          <w:sz w:val="28"/>
          <w:szCs w:val="28"/>
        </w:rPr>
        <w:pPrChange w:id="101"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Частота дискретизации (f_s) - количество отсчетов аналогового сигнала, взятых за одну секунду.</w:t>
      </w:r>
    </w:p>
    <w:p w14:paraId="000000CD">
      <w:pPr>
        <w:shd w:val="clear" w:fill="FFFFFF"/>
        <w:spacing w:before="0" w:beforeLines="0" w:after="0" w:afterLines="0" w:line="360" w:lineRule="auto"/>
        <w:ind w:firstLine="720"/>
        <w:jc w:val="both"/>
        <w:rPr>
          <w:rFonts w:ascii="Times New Roman" w:hAnsi="Times New Roman" w:eastAsia="Times New Roman" w:cs="Times New Roman"/>
          <w:color w:val="0F1115"/>
          <w:sz w:val="28"/>
          <w:szCs w:val="28"/>
        </w:rPr>
        <w:pPrChange w:id="102"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При f_s = 10 кГц микроконтроллер измеряет мгновенное значение напряжения с пьезодатчика 10 000 раз в секунду</w:t>
      </w:r>
    </w:p>
    <w:p w14:paraId="000000CE">
      <w:pPr>
        <w:shd w:val="clear" w:fill="FFFFFF"/>
        <w:spacing w:before="0" w:beforeLines="0" w:after="0" w:afterLines="0" w:line="360" w:lineRule="auto"/>
        <w:ind w:firstLine="720"/>
        <w:jc w:val="both"/>
        <w:rPr>
          <w:rFonts w:ascii="Times New Roman" w:hAnsi="Times New Roman" w:eastAsia="Times New Roman" w:cs="Times New Roman"/>
          <w:color w:val="0F1115"/>
          <w:sz w:val="28"/>
          <w:szCs w:val="28"/>
        </w:rPr>
        <w:pPrChange w:id="103"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Интервал между отсчетами: Δt = 1/f_s = 1/10000 = 0.1 мс</w:t>
      </w:r>
    </w:p>
    <w:p w14:paraId="000000CF">
      <w:pPr>
        <w:keepNext w:val="0"/>
        <w:keepLines w:val="0"/>
        <w:shd w:val="clear" w:fill="FFFFFF"/>
        <w:spacing w:before="0" w:beforeLines="0" w:after="0" w:afterLines="0" w:line="360" w:lineRule="auto"/>
        <w:jc w:val="left"/>
        <w:rPr>
          <w:rFonts w:ascii="Times New Roman" w:hAnsi="Times New Roman" w:eastAsia="Times New Roman" w:cs="Times New Roman"/>
          <w:b/>
          <w:bCs/>
          <w:color w:val="0F1115"/>
          <w:sz w:val="28"/>
          <w:szCs w:val="28"/>
          <w:rPrChange w:id="105" w:author="Карина Гареева" w:date="2025-12-24T23:45:39Z">
            <w:rPr>
              <w:rFonts w:ascii="Times New Roman" w:hAnsi="Times New Roman" w:eastAsia="Times New Roman" w:cs="Times New Roman"/>
              <w:b/>
              <w:bCs/>
              <w:color w:val="0F1115"/>
            </w:rPr>
          </w:rPrChange>
        </w:rPr>
        <w:pPrChange w:id="104" w:author="Карина Гареева" w:date="2025-12-25T00:30:16Z">
          <w:pPr>
            <w:keepNext w:val="0"/>
            <w:keepLines w:val="0"/>
            <w:shd w:val="clear" w:fill="FFFFFF"/>
            <w:spacing w:before="0" w:after="0"/>
            <w:jc w:val="left"/>
          </w:pPr>
        </w:pPrChange>
      </w:pPr>
      <w:bookmarkStart w:id="39" w:name="_528amg4p4u8r" w:colFirst="0" w:colLast="0"/>
      <w:bookmarkEnd w:id="39"/>
      <w:r>
        <w:rPr>
          <w:rFonts w:ascii="Times New Roman" w:hAnsi="Times New Roman" w:eastAsia="Times New Roman" w:cs="Times New Roman"/>
          <w:b/>
          <w:bCs/>
          <w:color w:val="0F1115"/>
          <w:sz w:val="28"/>
          <w:szCs w:val="28"/>
          <w:rtl w:val="0"/>
          <w:rPrChange w:id="106" w:author="Карина Гареева" w:date="2025-12-24T23:45:39Z">
            <w:rPr>
              <w:rFonts w:ascii="Times New Roman" w:hAnsi="Times New Roman" w:eastAsia="Times New Roman" w:cs="Times New Roman"/>
              <w:b/>
              <w:bCs/>
              <w:color w:val="0F1115"/>
              <w:rtl w:val="0"/>
            </w:rPr>
          </w:rPrChange>
        </w:rPr>
        <w:t>Теорема Котельникова-Найквиста:</w:t>
      </w:r>
    </w:p>
    <w:p w14:paraId="000000D0">
      <w:pPr>
        <w:shd w:val="clear" w:fill="FFFFFF"/>
        <w:spacing w:before="0" w:beforeLines="0" w:after="0" w:afterLines="0" w:line="360" w:lineRule="auto"/>
        <w:ind w:firstLine="720"/>
        <w:jc w:val="both"/>
        <w:rPr>
          <w:rFonts w:ascii="Times New Roman" w:hAnsi="Times New Roman" w:eastAsia="Times New Roman" w:cs="Times New Roman"/>
          <w:color w:val="0F1115"/>
          <w:sz w:val="28"/>
          <w:szCs w:val="28"/>
        </w:rPr>
        <w:pPrChange w:id="107"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Для точного восстановления аналогового сигнала из его дискретных отсчетов частота дискретизации должна быть как минимум в два раза выше максимальной частоты спектра сигнала: f_s &gt;= 2*f_max</w:t>
      </w:r>
    </w:p>
    <w:p w14:paraId="000000D1">
      <w:pPr>
        <w:shd w:val="clear" w:fill="FFFFFF"/>
        <w:spacing w:before="0" w:beforeLines="0" w:after="0" w:afterLines="0" w:line="360" w:lineRule="auto"/>
        <w:jc w:val="both"/>
        <w:rPr>
          <w:rFonts w:ascii="Times New Roman" w:hAnsi="Times New Roman" w:eastAsia="Times New Roman" w:cs="Times New Roman"/>
          <w:color w:val="0F1115"/>
          <w:sz w:val="28"/>
          <w:szCs w:val="28"/>
        </w:rPr>
        <w:pPrChange w:id="108" w:author="Карина Гареева" w:date="2025-12-25T00:30:16Z">
          <w:pPr>
            <w:shd w:val="clear" w:fill="FFFFFF"/>
            <w:spacing w:before="0" w:after="0" w:line="360" w:lineRule="auto"/>
            <w:jc w:val="both"/>
          </w:pPr>
        </w:pPrChange>
      </w:pPr>
      <w:r>
        <w:rPr>
          <w:rFonts w:ascii="Times New Roman" w:hAnsi="Times New Roman" w:eastAsia="Times New Roman" w:cs="Times New Roman"/>
          <w:color w:val="0F1115"/>
          <w:sz w:val="28"/>
          <w:szCs w:val="28"/>
          <w:rtl w:val="0"/>
        </w:rPr>
        <w:t>где:</w:t>
      </w:r>
    </w:p>
    <w:p w14:paraId="000000D2">
      <w:pPr>
        <w:shd w:val="clear" w:fill="FFFFFF"/>
        <w:spacing w:before="0" w:beforeLines="0" w:after="0" w:afterLines="0" w:line="360" w:lineRule="auto"/>
        <w:jc w:val="both"/>
        <w:rPr>
          <w:rFonts w:ascii="Times New Roman" w:hAnsi="Times New Roman" w:eastAsia="Times New Roman" w:cs="Times New Roman"/>
          <w:color w:val="0F1115"/>
          <w:sz w:val="28"/>
          <w:szCs w:val="28"/>
        </w:rPr>
        <w:pPrChange w:id="109" w:author="Карина Гареева" w:date="2025-12-25T00:30:16Z">
          <w:pPr>
            <w:shd w:val="clear" w:fill="FFFFFF"/>
            <w:spacing w:before="0" w:after="0" w:line="360" w:lineRule="auto"/>
            <w:jc w:val="both"/>
          </w:pPr>
        </w:pPrChange>
      </w:pPr>
      <w:r>
        <w:rPr>
          <w:rFonts w:ascii="Times New Roman" w:hAnsi="Times New Roman" w:eastAsia="Times New Roman" w:cs="Times New Roman"/>
          <w:color w:val="0F1115"/>
          <w:sz w:val="28"/>
          <w:szCs w:val="28"/>
          <w:rtl w:val="0"/>
        </w:rPr>
        <w:t xml:space="preserve"> f_s - частота дискретизации</w:t>
      </w:r>
    </w:p>
    <w:p w14:paraId="000000D3">
      <w:pPr>
        <w:shd w:val="clear" w:fill="FFFFFF"/>
        <w:spacing w:before="0" w:beforeLines="0" w:after="0" w:afterLines="0" w:line="360" w:lineRule="auto"/>
        <w:jc w:val="both"/>
        <w:rPr>
          <w:rFonts w:ascii="Times New Roman" w:hAnsi="Times New Roman" w:eastAsia="Times New Roman" w:cs="Times New Roman"/>
          <w:b/>
          <w:bCs/>
          <w:color w:val="0F1115"/>
          <w:sz w:val="28"/>
          <w:szCs w:val="28"/>
        </w:rPr>
        <w:pPrChange w:id="110" w:author="Карина Гареева" w:date="2025-12-25T00:30:16Z">
          <w:pPr>
            <w:shd w:val="clear" w:fill="FFFFFF"/>
            <w:spacing w:before="0" w:after="0" w:line="360" w:lineRule="auto"/>
            <w:jc w:val="both"/>
          </w:pPr>
        </w:pPrChange>
      </w:pPr>
      <w:r>
        <w:rPr>
          <w:rFonts w:ascii="Times New Roman" w:hAnsi="Times New Roman" w:eastAsia="Times New Roman" w:cs="Times New Roman"/>
          <w:color w:val="0F1115"/>
          <w:sz w:val="28"/>
          <w:szCs w:val="28"/>
          <w:rtl w:val="0"/>
        </w:rPr>
        <w:t>f_max - максимальная частота в спектре сигнала</w:t>
      </w:r>
    </w:p>
    <w:p w14:paraId="000000D4">
      <w:pPr>
        <w:shd w:val="clear" w:fill="FFFFFF"/>
        <w:spacing w:before="0" w:beforeLines="0" w:after="0" w:afterLines="0" w:line="360" w:lineRule="auto"/>
        <w:jc w:val="both"/>
        <w:rPr>
          <w:rFonts w:ascii="Times New Roman" w:hAnsi="Times New Roman" w:eastAsia="Times New Roman" w:cs="Times New Roman"/>
          <w:color w:val="0F1115"/>
          <w:sz w:val="28"/>
          <w:szCs w:val="28"/>
        </w:rPr>
        <w:pPrChange w:id="111" w:author="Карина Гареева" w:date="2025-12-25T00:30:16Z">
          <w:pPr>
            <w:shd w:val="clear" w:fill="FFFFFF"/>
            <w:spacing w:before="0" w:after="0" w:line="360" w:lineRule="auto"/>
            <w:jc w:val="both"/>
          </w:pPr>
        </w:pPrChange>
      </w:pPr>
      <w:r>
        <w:rPr>
          <w:rFonts w:ascii="Times New Roman" w:hAnsi="Times New Roman" w:eastAsia="Times New Roman" w:cs="Times New Roman"/>
          <w:color w:val="0F1115"/>
          <w:sz w:val="28"/>
          <w:szCs w:val="28"/>
          <w:rtl w:val="0"/>
        </w:rPr>
        <w:t>Частота Найквиста: f_N = f_s / 2</w:t>
      </w:r>
    </w:p>
    <w:p w14:paraId="000000D5">
      <w:pPr>
        <w:spacing w:before="0" w:beforeLines="0" w:after="0" w:afterLines="0" w:line="360" w:lineRule="auto"/>
        <w:ind w:firstLine="720"/>
        <w:jc w:val="both"/>
        <w:rPr>
          <w:rFonts w:ascii="Times New Roman" w:hAnsi="Times New Roman" w:eastAsia="Times New Roman" w:cs="Times New Roman"/>
          <w:color w:val="0F1115"/>
          <w:sz w:val="28"/>
          <w:szCs w:val="28"/>
        </w:rPr>
        <w:pPrChange w:id="112"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Если в сигнале будут присутствовать частоты выше f_N, они отразятся в рабочую полосу частот, что приведет к необратимым искажениям сигнала и некорректной работе тюнера.</w:t>
      </w:r>
    </w:p>
    <w:p w14:paraId="000000D6">
      <w:pPr>
        <w:keepNext w:val="0"/>
        <w:keepLines w:val="0"/>
        <w:shd w:val="clear" w:fill="FFFFFF"/>
        <w:spacing w:before="0" w:beforeLines="0" w:after="0" w:afterLines="0" w:line="360" w:lineRule="auto"/>
        <w:jc w:val="left"/>
        <w:rPr>
          <w:rFonts w:ascii="Times New Roman" w:hAnsi="Times New Roman" w:eastAsia="Times New Roman" w:cs="Times New Roman"/>
          <w:b/>
          <w:bCs/>
          <w:color w:val="0F1115"/>
          <w:sz w:val="28"/>
          <w:szCs w:val="28"/>
          <w:rPrChange w:id="114" w:author="Карина Гареева" w:date="2025-12-24T23:46:15Z">
            <w:rPr>
              <w:rFonts w:ascii="Times New Roman" w:hAnsi="Times New Roman" w:eastAsia="Times New Roman" w:cs="Times New Roman"/>
              <w:b/>
              <w:bCs/>
              <w:color w:val="0F1115"/>
            </w:rPr>
          </w:rPrChange>
        </w:rPr>
        <w:pPrChange w:id="113" w:author="Карина Гареева" w:date="2025-12-25T00:30:16Z">
          <w:pPr>
            <w:keepNext w:val="0"/>
            <w:keepLines w:val="0"/>
            <w:shd w:val="clear" w:fill="FFFFFF"/>
            <w:spacing w:before="0" w:after="0"/>
            <w:jc w:val="left"/>
          </w:pPr>
        </w:pPrChange>
      </w:pPr>
      <w:bookmarkStart w:id="40" w:name="_5q6cutxkl333" w:colFirst="0" w:colLast="0"/>
      <w:bookmarkEnd w:id="40"/>
      <w:r>
        <w:rPr>
          <w:rFonts w:ascii="Times New Roman" w:hAnsi="Times New Roman" w:eastAsia="Times New Roman" w:cs="Times New Roman"/>
          <w:b/>
          <w:bCs/>
          <w:color w:val="0F1115"/>
          <w:sz w:val="28"/>
          <w:szCs w:val="28"/>
          <w:rtl w:val="0"/>
          <w:rPrChange w:id="115" w:author="Карина Гареева" w:date="2025-12-24T23:46:15Z">
            <w:rPr>
              <w:rFonts w:ascii="Times New Roman" w:hAnsi="Times New Roman" w:eastAsia="Times New Roman" w:cs="Times New Roman"/>
              <w:b/>
              <w:bCs/>
              <w:color w:val="0F1115"/>
              <w:rtl w:val="0"/>
            </w:rPr>
          </w:rPrChange>
        </w:rPr>
        <w:t>Разрядность:</w:t>
      </w:r>
    </w:p>
    <w:p w14:paraId="000000D7">
      <w:pPr>
        <w:shd w:val="clear" w:fill="FFFFFF"/>
        <w:spacing w:before="0" w:beforeLines="0" w:after="0" w:afterLines="0" w:line="360" w:lineRule="auto"/>
        <w:ind w:firstLine="720"/>
        <w:jc w:val="both"/>
        <w:rPr>
          <w:rFonts w:ascii="Times New Roman" w:hAnsi="Times New Roman" w:eastAsia="Times New Roman" w:cs="Times New Roman"/>
          <w:color w:val="0F1115"/>
          <w:sz w:val="28"/>
          <w:szCs w:val="28"/>
        </w:rPr>
        <w:pPrChange w:id="116"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Разрядность - количество бит, используемых для представления одного отсчета. Определяет динамический диапазон и разрешение АЦП.</w:t>
      </w:r>
    </w:p>
    <w:p w14:paraId="000000D8">
      <w:pPr>
        <w:keepNext w:val="0"/>
        <w:keepLines w:val="0"/>
        <w:shd w:val="clear" w:fill="FFFFFF"/>
        <w:spacing w:before="0" w:beforeLines="0" w:after="0" w:afterLines="0" w:line="360" w:lineRule="auto"/>
        <w:ind w:firstLine="720"/>
        <w:jc w:val="both"/>
        <w:rPr>
          <w:rFonts w:ascii="Times New Roman" w:hAnsi="Times New Roman" w:eastAsia="Times New Roman" w:cs="Times New Roman"/>
          <w:b/>
          <w:bCs/>
          <w:color w:val="0F1115"/>
          <w:sz w:val="28"/>
          <w:szCs w:val="28"/>
        </w:rPr>
        <w:pPrChange w:id="117" w:author="Карина Гареева" w:date="2025-12-25T00:30:16Z">
          <w:pPr>
            <w:keepNext w:val="0"/>
            <w:keepLines w:val="0"/>
            <w:shd w:val="clear" w:fill="FFFFFF"/>
            <w:spacing w:before="0" w:after="0"/>
            <w:jc w:val="both"/>
          </w:pPr>
        </w:pPrChange>
      </w:pPr>
      <w:bookmarkStart w:id="41" w:name="_7ay5bw1jvb9t" w:colFirst="0" w:colLast="0"/>
      <w:bookmarkEnd w:id="41"/>
      <w:r>
        <w:rPr>
          <w:rFonts w:ascii="Times New Roman" w:hAnsi="Times New Roman" w:eastAsia="Times New Roman" w:cs="Times New Roman"/>
          <w:color w:val="0F1115"/>
          <w:sz w:val="28"/>
          <w:szCs w:val="28"/>
          <w:rtl w:val="0"/>
        </w:rPr>
        <w:t>Для работы с ESP32-S3, максимальная разрядность: 12 бит (встроенный АЦП), количество уровней квантования: 2^12 = 4096</w:t>
      </w:r>
    </w:p>
    <w:tbl>
      <w:tblPr>
        <w:tblStyle w:val="25"/>
        <w:tblW w:w="868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3600"/>
        <w:gridCol w:w="5085"/>
      </w:tblGrid>
      <w:tr w14:paraId="4E8900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0D9">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ascii="Times New Roman" w:hAnsi="Times New Roman" w:eastAsia="Times New Roman" w:cs="Times New Roman"/>
                <w:b/>
                <w:bCs/>
                <w:color w:val="0F1115"/>
                <w:sz w:val="28"/>
                <w:szCs w:val="28"/>
              </w:rPr>
              <w:pPrChange w:id="118"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ascii="Times New Roman" w:hAnsi="Times New Roman" w:eastAsia="Times New Roman" w:cs="Times New Roman"/>
                <w:b/>
                <w:bCs/>
                <w:color w:val="0F1115"/>
                <w:sz w:val="28"/>
                <w:szCs w:val="28"/>
                <w:rtl w:val="0"/>
              </w:rPr>
              <w:t>Параметр</w:t>
            </w:r>
          </w:p>
        </w:tc>
        <w:tc>
          <w:tcPr>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DA">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ascii="Times New Roman" w:hAnsi="Times New Roman" w:eastAsia="Times New Roman" w:cs="Times New Roman"/>
                <w:b/>
                <w:bCs/>
                <w:color w:val="0F1115"/>
                <w:sz w:val="28"/>
                <w:szCs w:val="28"/>
              </w:rPr>
              <w:pPrChange w:id="119"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ascii="Times New Roman" w:hAnsi="Times New Roman" w:eastAsia="Times New Roman" w:cs="Times New Roman"/>
                <w:b/>
                <w:bCs/>
                <w:color w:val="0F1115"/>
                <w:sz w:val="28"/>
                <w:szCs w:val="28"/>
                <w:rtl w:val="0"/>
              </w:rPr>
              <w:t>Значение</w:t>
            </w:r>
          </w:p>
        </w:tc>
      </w:tr>
      <w:tr w14:paraId="35975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0DB">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hint="default" w:ascii="Times New Roman" w:hAnsi="Times New Roman" w:eastAsia="Times New Roman" w:cs="Times New Roman"/>
                <w:color w:val="0F1115"/>
                <w:sz w:val="28"/>
                <w:szCs w:val="28"/>
              </w:rPr>
              <w:pPrChange w:id="120"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hint="default" w:ascii="Times New Roman" w:hAnsi="Times New Roman" w:eastAsia="Times New Roman" w:cs="Times New Roman"/>
                <w:color w:val="0F1115"/>
                <w:sz w:val="28"/>
                <w:szCs w:val="28"/>
                <w:rtl w:val="0"/>
              </w:rPr>
              <w:t>Разрядность</w:t>
            </w:r>
          </w:p>
        </w:tc>
        <w:tc>
          <w:tcPr>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DC">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hint="default" w:ascii="Times New Roman" w:hAnsi="Times New Roman" w:eastAsia="Times New Roman" w:cs="Times New Roman"/>
                <w:color w:val="0F1115"/>
                <w:sz w:val="28"/>
                <w:szCs w:val="28"/>
              </w:rPr>
              <w:pPrChange w:id="121"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hint="default" w:ascii="Times New Roman" w:hAnsi="Times New Roman" w:eastAsia="Times New Roman" w:cs="Times New Roman"/>
                <w:color w:val="0F1115"/>
                <w:sz w:val="28"/>
                <w:szCs w:val="28"/>
                <w:rtl w:val="0"/>
              </w:rPr>
              <w:t>12 бит</w:t>
            </w:r>
          </w:p>
        </w:tc>
      </w:tr>
      <w:tr w14:paraId="03D939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0DD">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hint="default" w:ascii="Times New Roman" w:hAnsi="Times New Roman" w:eastAsia="Times New Roman" w:cs="Times New Roman"/>
                <w:color w:val="0F1115"/>
                <w:sz w:val="28"/>
                <w:szCs w:val="28"/>
              </w:rPr>
              <w:pPrChange w:id="122"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hint="default" w:ascii="Times New Roman" w:hAnsi="Times New Roman" w:eastAsia="Times New Roman" w:cs="Times New Roman"/>
                <w:color w:val="0F1115"/>
                <w:sz w:val="28"/>
                <w:szCs w:val="28"/>
                <w:rtl w:val="0"/>
              </w:rPr>
              <w:t>Уровней квантования</w:t>
            </w:r>
          </w:p>
        </w:tc>
        <w:tc>
          <w:tcPr>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DE">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hint="default" w:ascii="Times New Roman" w:hAnsi="Times New Roman" w:eastAsia="Times New Roman" w:cs="Times New Roman"/>
                <w:color w:val="0F1115"/>
                <w:sz w:val="28"/>
                <w:szCs w:val="28"/>
              </w:rPr>
              <w:pPrChange w:id="123"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hint="default" w:ascii="Times New Roman" w:hAnsi="Times New Roman" w:eastAsia="Times New Roman" w:cs="Times New Roman"/>
                <w:color w:val="0F1115"/>
                <w:sz w:val="28"/>
                <w:szCs w:val="28"/>
                <w:rtl w:val="0"/>
              </w:rPr>
              <w:t>4096</w:t>
            </w:r>
          </w:p>
        </w:tc>
      </w:tr>
      <w:tr w14:paraId="014280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0DF">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hint="default" w:ascii="Times New Roman" w:hAnsi="Times New Roman" w:eastAsia="Times New Roman" w:cs="Times New Roman"/>
                <w:color w:val="0F1115"/>
                <w:sz w:val="28"/>
                <w:szCs w:val="28"/>
              </w:rPr>
              <w:pPrChange w:id="124"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hint="default" w:ascii="Times New Roman" w:hAnsi="Times New Roman" w:eastAsia="Times New Roman" w:cs="Times New Roman"/>
                <w:color w:val="0F1115"/>
                <w:sz w:val="28"/>
                <w:szCs w:val="28"/>
                <w:rtl w:val="0"/>
              </w:rPr>
              <w:t>Напряжение опорное</w:t>
            </w:r>
          </w:p>
        </w:tc>
        <w:tc>
          <w:tcPr>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E0">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hint="default" w:ascii="Times New Roman" w:hAnsi="Times New Roman" w:eastAsia="Times New Roman" w:cs="Times New Roman"/>
                <w:color w:val="0F1115"/>
                <w:sz w:val="28"/>
                <w:szCs w:val="28"/>
              </w:rPr>
              <w:pPrChange w:id="125"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hint="default" w:ascii="Times New Roman" w:hAnsi="Times New Roman" w:eastAsia="Times New Roman" w:cs="Times New Roman"/>
                <w:color w:val="0F1115"/>
                <w:sz w:val="28"/>
                <w:szCs w:val="28"/>
                <w:rtl w:val="0"/>
              </w:rPr>
              <w:t xml:space="preserve">3.3 В </w:t>
            </w:r>
          </w:p>
        </w:tc>
      </w:tr>
      <w:tr w14:paraId="0CF626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0E1">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hint="default" w:ascii="Times New Roman" w:hAnsi="Times New Roman" w:eastAsia="Times New Roman" w:cs="Times New Roman"/>
                <w:color w:val="0F1115"/>
                <w:sz w:val="28"/>
                <w:szCs w:val="28"/>
              </w:rPr>
              <w:pPrChange w:id="126"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hint="default" w:ascii="Times New Roman" w:hAnsi="Times New Roman" w:eastAsia="Times New Roman" w:cs="Times New Roman"/>
                <w:color w:val="0F1115"/>
                <w:sz w:val="28"/>
                <w:szCs w:val="28"/>
                <w:rtl w:val="0"/>
              </w:rPr>
              <w:t>Шаг квантования</w:t>
            </w:r>
          </w:p>
        </w:tc>
        <w:tc>
          <w:tcPr>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E2">
            <w:pPr>
              <w:keepNext w:val="0"/>
              <w:keepLines w:val="0"/>
              <w:pageBreakBefore w:val="0"/>
              <w:widowControl/>
              <w:kinsoku/>
              <w:wordWrap/>
              <w:overflowPunct/>
              <w:topLinePunct w:val="0"/>
              <w:autoSpaceDE/>
              <w:autoSpaceDN/>
              <w:bidi w:val="0"/>
              <w:adjustRightInd/>
              <w:snapToGrid/>
              <w:spacing w:before="0" w:beforeLines="0" w:after="0" w:afterLines="0" w:line="360" w:lineRule="auto"/>
              <w:jc w:val="center"/>
              <w:textAlignment w:val="auto"/>
              <w:rPr>
                <w:rFonts w:hint="default" w:ascii="Times New Roman" w:hAnsi="Times New Roman" w:eastAsia="Times New Roman" w:cs="Times New Roman"/>
                <w:color w:val="0F1115"/>
                <w:sz w:val="28"/>
                <w:szCs w:val="28"/>
              </w:rPr>
              <w:pPrChange w:id="127" w:author="Карина Гареева" w:date="2025-12-25T00:30:16Z">
                <w:pPr>
                  <w:keepNext w:val="0"/>
                  <w:keepLines w:val="0"/>
                  <w:pageBreakBefore w:val="0"/>
                  <w:widowControl/>
                  <w:kinsoku/>
                  <w:wordWrap/>
                  <w:overflowPunct/>
                  <w:topLinePunct w:val="0"/>
                  <w:autoSpaceDE/>
                  <w:autoSpaceDN/>
                  <w:bidi w:val="0"/>
                  <w:adjustRightInd/>
                  <w:snapToGrid/>
                  <w:spacing w:before="0" w:after="0" w:line="360" w:lineRule="auto"/>
                  <w:jc w:val="center"/>
                  <w:textAlignment w:val="auto"/>
                </w:pPr>
              </w:pPrChange>
            </w:pPr>
            <w:r>
              <w:rPr>
                <w:rFonts w:hint="default" w:ascii="Times New Roman" w:hAnsi="Times New Roman" w:eastAsia="Gungsuh" w:cs="Times New Roman"/>
                <w:color w:val="0F1115"/>
                <w:sz w:val="28"/>
                <w:szCs w:val="28"/>
                <w:rtl w:val="0"/>
              </w:rPr>
              <w:t>3.3В / 4096 ≈ 0.8 мВ</w:t>
            </w:r>
          </w:p>
        </w:tc>
      </w:tr>
    </w:tbl>
    <w:p w14:paraId="024927A9">
      <w:pPr>
        <w:keepNext w:val="0"/>
        <w:keepLines w:val="0"/>
        <w:shd w:val="clear" w:fill="FFFFFF"/>
        <w:spacing w:before="0" w:beforeLines="0" w:after="0" w:afterLines="0" w:line="360" w:lineRule="auto"/>
        <w:jc w:val="left"/>
        <w:rPr>
          <w:ins w:id="129" w:author="Карина Гареева" w:date="2025-12-24T23:51:17Z"/>
          <w:rFonts w:ascii="Times New Roman" w:hAnsi="Times New Roman" w:eastAsia="Times New Roman" w:cs="Times New Roman"/>
          <w:b/>
          <w:bCs/>
          <w:color w:val="0F1115"/>
          <w:sz w:val="28"/>
          <w:szCs w:val="28"/>
          <w:rtl w:val="0"/>
        </w:rPr>
        <w:pPrChange w:id="128" w:author="Карина Гареева" w:date="2025-12-25T00:30:16Z">
          <w:pPr>
            <w:keepNext w:val="0"/>
            <w:keepLines w:val="0"/>
            <w:shd w:val="clear" w:fill="FFFFFF"/>
            <w:spacing w:before="0" w:after="0"/>
            <w:jc w:val="left"/>
          </w:pPr>
        </w:pPrChange>
      </w:pPr>
      <w:bookmarkStart w:id="42" w:name="_3e3o3s2m1223" w:colFirst="0" w:colLast="0"/>
      <w:bookmarkEnd w:id="42"/>
    </w:p>
    <w:p w14:paraId="000000E3">
      <w:pPr>
        <w:keepNext w:val="0"/>
        <w:keepLines w:val="0"/>
        <w:shd w:val="clear" w:fill="FFFFFF"/>
        <w:spacing w:before="0" w:beforeLines="0" w:after="0" w:afterLines="0" w:line="360" w:lineRule="auto"/>
        <w:jc w:val="left"/>
        <w:rPr>
          <w:rFonts w:ascii="Times New Roman" w:hAnsi="Times New Roman" w:eastAsia="Times New Roman" w:cs="Times New Roman"/>
          <w:b/>
          <w:bCs/>
          <w:color w:val="0F1115"/>
          <w:sz w:val="28"/>
          <w:szCs w:val="28"/>
        </w:rPr>
        <w:pPrChange w:id="130" w:author="Карина Гареева" w:date="2025-12-25T00:30:16Z">
          <w:pPr>
            <w:keepNext w:val="0"/>
            <w:keepLines w:val="0"/>
            <w:shd w:val="clear" w:fill="FFFFFF"/>
            <w:spacing w:before="0" w:after="0"/>
            <w:jc w:val="left"/>
          </w:pPr>
        </w:pPrChange>
      </w:pPr>
      <w:r>
        <w:rPr>
          <w:rFonts w:ascii="Times New Roman" w:hAnsi="Times New Roman" w:eastAsia="Times New Roman" w:cs="Times New Roman"/>
          <w:b/>
          <w:bCs/>
          <w:color w:val="0F1115"/>
          <w:sz w:val="28"/>
          <w:szCs w:val="28"/>
          <w:rtl w:val="0"/>
        </w:rPr>
        <w:t>Обоснование выбора параметров для ESP32-S3:</w:t>
      </w:r>
    </w:p>
    <w:p w14:paraId="000000E4">
      <w:pPr>
        <w:keepNext w:val="0"/>
        <w:keepLines w:val="0"/>
        <w:shd w:val="clear" w:fill="FFFFFF"/>
        <w:spacing w:before="0" w:beforeLines="0" w:after="0" w:afterLines="0" w:line="360" w:lineRule="auto"/>
        <w:jc w:val="both"/>
        <w:rPr>
          <w:rFonts w:ascii="Times New Roman" w:hAnsi="Times New Roman" w:eastAsia="Times New Roman" w:cs="Times New Roman"/>
          <w:color w:val="0F1115"/>
          <w:sz w:val="28"/>
          <w:szCs w:val="28"/>
        </w:rPr>
        <w:pPrChange w:id="131" w:author="Карина Гареева" w:date="2025-12-25T00:30:16Z">
          <w:pPr>
            <w:keepNext w:val="0"/>
            <w:keepLines w:val="0"/>
            <w:shd w:val="clear" w:fill="FFFFFF"/>
            <w:spacing w:before="0" w:after="0"/>
            <w:jc w:val="both"/>
          </w:pPr>
        </w:pPrChange>
      </w:pPr>
      <w:bookmarkStart w:id="43" w:name="_ziizql36syev" w:colFirst="0" w:colLast="0"/>
      <w:bookmarkEnd w:id="43"/>
      <w:r>
        <w:rPr>
          <w:rFonts w:ascii="Times New Roman" w:hAnsi="Times New Roman" w:eastAsia="Times New Roman" w:cs="Times New Roman"/>
          <w:color w:val="0F1115"/>
          <w:sz w:val="28"/>
          <w:szCs w:val="28"/>
          <w:rtl w:val="0"/>
        </w:rPr>
        <w:t>Для гитарного тюнера:</w:t>
      </w:r>
    </w:p>
    <w:p w14:paraId="000000E5">
      <w:pPr>
        <w:keepNext w:val="0"/>
        <w:keepLines w:val="0"/>
        <w:shd w:val="clear" w:fill="FFFFFF"/>
        <w:spacing w:before="0" w:beforeLines="0" w:after="0" w:afterLines="0" w:line="360" w:lineRule="auto"/>
        <w:jc w:val="both"/>
        <w:rPr>
          <w:rFonts w:ascii="Times New Roman" w:hAnsi="Times New Roman" w:eastAsia="Times New Roman" w:cs="Times New Roman"/>
          <w:color w:val="0F1115"/>
          <w:sz w:val="28"/>
          <w:szCs w:val="28"/>
          <w:rPrChange w:id="133" w:author="Карина Гареева" w:date="2025-12-24T23:51:25Z">
            <w:rPr>
              <w:rFonts w:ascii="Times New Roman" w:hAnsi="Times New Roman" w:eastAsia="Times New Roman" w:cs="Times New Roman"/>
              <w:color w:val="0F1115"/>
            </w:rPr>
          </w:rPrChange>
        </w:rPr>
        <w:pPrChange w:id="132" w:author="Карина Гареева" w:date="2025-12-25T00:30:16Z">
          <w:pPr>
            <w:keepNext w:val="0"/>
            <w:keepLines w:val="0"/>
            <w:shd w:val="clear" w:fill="FFFFFF"/>
            <w:spacing w:before="0" w:after="0"/>
            <w:jc w:val="both"/>
          </w:pPr>
        </w:pPrChange>
      </w:pPr>
      <w:bookmarkStart w:id="44" w:name="_boofwkynnr20" w:colFirst="0" w:colLast="0"/>
      <w:bookmarkEnd w:id="44"/>
      <w:r>
        <w:rPr>
          <w:rFonts w:ascii="Times New Roman" w:hAnsi="Times New Roman" w:eastAsia="Times New Roman" w:cs="Times New Roman"/>
          <w:color w:val="0F1115"/>
          <w:sz w:val="28"/>
          <w:szCs w:val="28"/>
          <w:rtl w:val="0"/>
        </w:rPr>
        <w:t>Максимальная частота 1-й струны в классическом строе: 329.63 Гц</w:t>
      </w:r>
    </w:p>
    <w:p w14:paraId="000000E6">
      <w:pPr>
        <w:keepNext w:val="0"/>
        <w:keepLines w:val="0"/>
        <w:shd w:val="clear" w:fill="FFFFFF"/>
        <w:spacing w:before="0" w:beforeLines="0" w:after="0" w:afterLines="0" w:line="360" w:lineRule="auto"/>
        <w:jc w:val="both"/>
        <w:rPr>
          <w:rFonts w:ascii="Times New Roman" w:hAnsi="Times New Roman" w:eastAsia="Times New Roman" w:cs="Times New Roman"/>
          <w:color w:val="0F1115"/>
          <w:sz w:val="28"/>
          <w:szCs w:val="28"/>
          <w:rPrChange w:id="135" w:author="Карина Гареева" w:date="2025-12-24T23:51:25Z">
            <w:rPr>
              <w:rFonts w:ascii="Times New Roman" w:hAnsi="Times New Roman" w:eastAsia="Times New Roman" w:cs="Times New Roman"/>
              <w:color w:val="0F1115"/>
            </w:rPr>
          </w:rPrChange>
        </w:rPr>
        <w:pPrChange w:id="134" w:author="Карина Гареева" w:date="2025-12-25T00:30:16Z">
          <w:pPr>
            <w:keepNext w:val="0"/>
            <w:keepLines w:val="0"/>
            <w:shd w:val="clear" w:fill="FFFFFF"/>
            <w:spacing w:before="0" w:after="0"/>
            <w:jc w:val="both"/>
          </w:pPr>
        </w:pPrChange>
      </w:pPr>
      <w:bookmarkStart w:id="45" w:name="_ibxvku4aipc2" w:colFirst="0" w:colLast="0"/>
      <w:bookmarkEnd w:id="45"/>
      <w:r>
        <w:rPr>
          <w:rFonts w:ascii="Times New Roman" w:hAnsi="Times New Roman" w:eastAsia="Times New Roman" w:cs="Times New Roman"/>
          <w:color w:val="0F1115"/>
          <w:sz w:val="28"/>
          <w:szCs w:val="28"/>
          <w:rtl w:val="0"/>
          <w:rPrChange w:id="136" w:author="Карина Гареева" w:date="2025-12-24T23:51:25Z">
            <w:rPr>
              <w:rFonts w:ascii="Times New Roman" w:hAnsi="Times New Roman" w:eastAsia="Times New Roman" w:cs="Times New Roman"/>
              <w:color w:val="0F1115"/>
              <w:rtl w:val="0"/>
            </w:rPr>
          </w:rPrChange>
        </w:rPr>
        <w:t>Выбор частоты дискретизации: 10 кГц</w:t>
      </w:r>
    </w:p>
    <w:p w14:paraId="000000E7">
      <w:pPr>
        <w:keepNext w:val="0"/>
        <w:keepLines w:val="0"/>
        <w:shd w:val="clear" w:fill="FFFFFF"/>
        <w:spacing w:before="0" w:beforeLines="0" w:after="0" w:afterLines="0" w:line="360" w:lineRule="auto"/>
        <w:jc w:val="both"/>
        <w:rPr>
          <w:rFonts w:ascii="Times New Roman" w:hAnsi="Times New Roman" w:eastAsia="Times New Roman" w:cs="Times New Roman"/>
          <w:color w:val="0F1115"/>
          <w:sz w:val="28"/>
          <w:szCs w:val="28"/>
        </w:rPr>
        <w:pPrChange w:id="137" w:author="Карина Гареева" w:date="2025-12-25T00:30:16Z">
          <w:pPr>
            <w:keepNext w:val="0"/>
            <w:keepLines w:val="0"/>
            <w:shd w:val="clear" w:fill="FFFFFF"/>
            <w:spacing w:before="0" w:after="0"/>
            <w:jc w:val="both"/>
          </w:pPr>
        </w:pPrChange>
      </w:pPr>
      <w:bookmarkStart w:id="46" w:name="_ft9426x4x86i" w:colFirst="0" w:colLast="0"/>
      <w:bookmarkEnd w:id="46"/>
      <w:r>
        <w:rPr>
          <w:rFonts w:ascii="Times New Roman" w:hAnsi="Times New Roman" w:eastAsia="Times New Roman" w:cs="Times New Roman"/>
          <w:color w:val="0F1115"/>
          <w:sz w:val="28"/>
          <w:szCs w:val="28"/>
          <w:rtl w:val="0"/>
        </w:rPr>
        <w:t>Количество значимых гармоник доходит 4-5 от основной частоты, то есть требуется  1.648 кГц. Тогда теоретически будет достаточно f_s &gt;= 3.2 кГц</w:t>
      </w:r>
    </w:p>
    <w:p w14:paraId="000000E8">
      <w:pPr>
        <w:shd w:val="clear" w:fill="FFFFFF"/>
        <w:spacing w:before="0" w:beforeLines="0" w:after="0" w:afterLines="0" w:line="360" w:lineRule="auto"/>
        <w:ind w:firstLine="720"/>
        <w:jc w:val="both"/>
        <w:rPr>
          <w:rFonts w:hint="default" w:ascii="Times New Roman" w:hAnsi="Times New Roman" w:cs="Times New Roman"/>
          <w:sz w:val="28"/>
          <w:szCs w:val="28"/>
          <w:rPrChange w:id="139" w:author="Карина Гареева" w:date="2025-12-24T23:51:25Z">
            <w:rPr>
              <w:rFonts w:hint="default" w:ascii="Times New Roman" w:hAnsi="Times New Roman" w:cs="Times New Roman"/>
            </w:rPr>
          </w:rPrChange>
        </w:rPr>
        <w:pPrChange w:id="138"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 xml:space="preserve">Для обеспечения запаса и улучшения точности выбрано значение f_s </w:t>
      </w:r>
      <w:r>
        <w:rPr>
          <w:rFonts w:hint="default" w:ascii="Times New Roman" w:hAnsi="Times New Roman" w:eastAsia="Times New Roman" w:cs="Times New Roman"/>
          <w:color w:val="0F1115"/>
          <w:sz w:val="28"/>
          <w:szCs w:val="28"/>
          <w:rtl w:val="0"/>
        </w:rPr>
        <w:t>= 10 кГц</w:t>
      </w:r>
    </w:p>
    <w:p w14:paraId="000000E9">
      <w:pPr>
        <w:numPr>
          <w:ilvl w:val="0"/>
          <w:numId w:val="4"/>
          <w:ins w:id="141" w:author="Карина Гареева" w:date="2025-12-25T00:30:17Z"/>
        </w:numPr>
        <w:shd w:val="clear" w:fill="FFFFFF"/>
        <w:spacing w:before="0" w:beforeLines="0" w:after="0" w:afterLines="0" w:line="360" w:lineRule="auto"/>
        <w:ind w:left="0" w:firstLine="0"/>
        <w:jc w:val="both"/>
        <w:rPr>
          <w:rFonts w:hint="default" w:ascii="Times New Roman" w:hAnsi="Times New Roman" w:eastAsia="Times New Roman" w:cs="Times New Roman"/>
          <w:color w:val="0F1115"/>
          <w:sz w:val="28"/>
          <w:szCs w:val="28"/>
        </w:rPr>
        <w:pPrChange w:id="140" w:author="Карина Гареева" w:date="2025-12-25T00:30:17Z">
          <w:pPr>
            <w:numPr>
              <w:ilvl w:val="0"/>
              <w:numId w:val="3"/>
            </w:numPr>
            <w:shd w:val="clear" w:fill="FFFFFF"/>
            <w:spacing w:before="0" w:after="0" w:line="360" w:lineRule="auto"/>
            <w:ind w:left="720" w:hanging="360"/>
            <w:jc w:val="both"/>
          </w:pPr>
        </w:pPrChange>
      </w:pPr>
      <w:r>
        <w:rPr>
          <w:rFonts w:hint="default" w:ascii="Times New Roman" w:hAnsi="Times New Roman" w:eastAsia="Gungsuh" w:cs="Times New Roman"/>
          <w:color w:val="0F1115"/>
          <w:sz w:val="28"/>
          <w:szCs w:val="28"/>
          <w:rtl w:val="0"/>
        </w:rPr>
        <w:t xml:space="preserve">Теорема Найквиста: f_s </w:t>
      </w:r>
      <w:r>
        <w:rPr>
          <w:rFonts w:hint="default" w:ascii="Times New Roman" w:hAnsi="Times New Roman" w:eastAsia="Gungsuh" w:cs="Times New Roman"/>
          <w:color w:val="0F1115"/>
          <w:sz w:val="28"/>
          <w:szCs w:val="28"/>
          <w:rtl w:val="0"/>
          <w:lang w:val="en-US"/>
        </w:rPr>
        <w:t xml:space="preserve">&gt;= </w:t>
      </w:r>
      <w:r>
        <w:rPr>
          <w:rFonts w:hint="default" w:ascii="Times New Roman" w:hAnsi="Times New Roman" w:eastAsia="Gungsuh" w:cs="Times New Roman"/>
          <w:color w:val="0F1115"/>
          <w:sz w:val="28"/>
          <w:szCs w:val="28"/>
          <w:rtl w:val="0"/>
        </w:rPr>
        <w:t xml:space="preserve">2 × 1648 Гц </w:t>
      </w:r>
      <w:r>
        <w:rPr>
          <w:rFonts w:hint="default" w:ascii="Times New Roman" w:hAnsi="Times New Roman" w:eastAsia="Gungsuh" w:cs="Times New Roman"/>
          <w:color w:val="0F1115"/>
          <w:sz w:val="28"/>
          <w:szCs w:val="28"/>
          <w:rtl w:val="0"/>
          <w:lang w:val="en-US"/>
        </w:rPr>
        <w:t>=</w:t>
      </w:r>
      <w:r>
        <w:rPr>
          <w:rFonts w:hint="default" w:ascii="Times New Roman" w:hAnsi="Times New Roman" w:eastAsia="Gungsuh" w:cs="Times New Roman"/>
          <w:color w:val="0F1115"/>
          <w:sz w:val="28"/>
          <w:szCs w:val="28"/>
          <w:rtl w:val="0"/>
        </w:rPr>
        <w:t xml:space="preserve"> 3.3 кГц</w:t>
      </w:r>
    </w:p>
    <w:p w14:paraId="000000EA">
      <w:pPr>
        <w:numPr>
          <w:ilvl w:val="0"/>
          <w:numId w:val="4"/>
          <w:ins w:id="143" w:author="Карина Гареева" w:date="2025-12-25T00:30:17Z"/>
        </w:numPr>
        <w:shd w:val="clear" w:fill="FFFFFF"/>
        <w:spacing w:before="0" w:beforeLines="0" w:after="0" w:afterLines="0" w:line="360" w:lineRule="auto"/>
        <w:ind w:left="0" w:firstLine="0"/>
        <w:jc w:val="both"/>
        <w:rPr>
          <w:rFonts w:hint="default" w:ascii="Times New Roman" w:hAnsi="Times New Roman" w:eastAsia="Times New Roman" w:cs="Times New Roman"/>
          <w:color w:val="0F1115"/>
          <w:sz w:val="28"/>
          <w:szCs w:val="28"/>
        </w:rPr>
        <w:pPrChange w:id="142" w:author="Карина Гареева" w:date="2025-12-25T00:30:17Z">
          <w:pPr>
            <w:numPr>
              <w:ilvl w:val="0"/>
              <w:numId w:val="3"/>
            </w:numPr>
            <w:shd w:val="clear" w:fill="FFFFFF"/>
            <w:spacing w:before="0" w:after="0" w:line="360" w:lineRule="auto"/>
            <w:ind w:left="720" w:hanging="360"/>
            <w:jc w:val="both"/>
          </w:pPr>
        </w:pPrChange>
      </w:pPr>
      <w:r>
        <w:rPr>
          <w:rFonts w:hint="default" w:ascii="Times New Roman" w:hAnsi="Times New Roman" w:eastAsia="Times New Roman" w:cs="Times New Roman"/>
          <w:color w:val="0F1115"/>
          <w:sz w:val="28"/>
          <w:szCs w:val="28"/>
          <w:rtl w:val="0"/>
        </w:rPr>
        <w:t>БПФ:</w:t>
      </w:r>
    </w:p>
    <w:p w14:paraId="000000EB">
      <w:pPr>
        <w:spacing w:before="0" w:beforeLines="0" w:after="0" w:afterLines="0" w:line="360" w:lineRule="auto"/>
        <w:ind w:firstLine="720"/>
        <w:jc w:val="both"/>
        <w:rPr>
          <w:rFonts w:hint="default" w:ascii="Times New Roman" w:hAnsi="Times New Roman" w:eastAsia="Times New Roman" w:cs="Times New Roman"/>
          <w:color w:val="0F1115"/>
          <w:sz w:val="28"/>
          <w:szCs w:val="28"/>
          <w:lang w:val="ru-RU"/>
        </w:rPr>
        <w:pPrChange w:id="144" w:author="Карина Гареева" w:date="2025-12-25T00:30:16Z">
          <w:pPr>
            <w:spacing w:before="0" w:after="0" w:line="360" w:lineRule="auto"/>
            <w:ind w:firstLine="720"/>
            <w:jc w:val="both"/>
          </w:pPr>
        </w:pPrChange>
      </w:pPr>
      <w:r>
        <w:rPr>
          <w:rFonts w:hint="default" w:ascii="Times New Roman" w:hAnsi="Times New Roman" w:eastAsia="Times New Roman" w:cs="Times New Roman"/>
          <w:color w:val="0F1115"/>
          <w:sz w:val="28"/>
          <w:szCs w:val="28"/>
          <w:rtl w:val="0"/>
        </w:rPr>
        <w:t xml:space="preserve">БПФ дает N/2 частотных </w:t>
      </w:r>
      <w:r>
        <w:rPr>
          <w:rFonts w:hint="default" w:ascii="Times New Roman" w:hAnsi="Times New Roman" w:eastAsia="Times New Roman" w:cs="Times New Roman"/>
          <w:color w:val="0F1115"/>
          <w:sz w:val="28"/>
          <w:szCs w:val="28"/>
          <w:rtl w:val="0"/>
          <w:lang w:val="ru-RU"/>
        </w:rPr>
        <w:t>отсчетов</w:t>
      </w:r>
    </w:p>
    <w:p w14:paraId="000000EC">
      <w:pPr>
        <w:spacing w:before="0" w:beforeLines="0" w:after="0" w:afterLines="0" w:line="360" w:lineRule="auto"/>
        <w:ind w:firstLine="720"/>
        <w:jc w:val="both"/>
        <w:rPr>
          <w:rFonts w:hint="default" w:ascii="Times New Roman" w:hAnsi="Times New Roman" w:eastAsia="Times New Roman" w:cs="Times New Roman"/>
          <w:color w:val="0F1115"/>
          <w:sz w:val="28"/>
          <w:szCs w:val="28"/>
        </w:rPr>
        <w:pPrChange w:id="145" w:author="Карина Гареева" w:date="2025-12-25T00:30:16Z">
          <w:pPr>
            <w:spacing w:before="0" w:after="0" w:line="360" w:lineRule="auto"/>
            <w:ind w:firstLine="720"/>
            <w:jc w:val="both"/>
          </w:pPr>
        </w:pPrChange>
      </w:pPr>
      <w:r>
        <w:rPr>
          <w:rFonts w:hint="default" w:ascii="Times New Roman" w:hAnsi="Times New Roman" w:eastAsia="Gungsuh" w:cs="Times New Roman"/>
          <w:color w:val="0F1115"/>
          <w:sz w:val="28"/>
          <w:szCs w:val="28"/>
          <w:rtl w:val="0"/>
        </w:rPr>
        <w:t xml:space="preserve">При f_s = 10 кГц и N=2048: Δf = 10000/2048 </w:t>
      </w:r>
      <w:r>
        <w:rPr>
          <w:rFonts w:hint="default" w:ascii="Times New Roman" w:hAnsi="Times New Roman" w:eastAsia="Gungsuh" w:cs="Times New Roman"/>
          <w:color w:val="0F1115"/>
          <w:sz w:val="28"/>
          <w:szCs w:val="28"/>
          <w:rtl w:val="0"/>
          <w:lang w:val="ru-RU"/>
        </w:rPr>
        <w:t>=</w:t>
      </w:r>
      <w:r>
        <w:rPr>
          <w:rFonts w:hint="default" w:ascii="Times New Roman" w:hAnsi="Times New Roman" w:eastAsia="Gungsuh" w:cs="Times New Roman"/>
          <w:color w:val="0F1115"/>
          <w:sz w:val="28"/>
          <w:szCs w:val="28"/>
          <w:rtl w:val="0"/>
        </w:rPr>
        <w:t xml:space="preserve"> 4.9 Гц</w:t>
      </w:r>
    </w:p>
    <w:p w14:paraId="000000ED">
      <w:pPr>
        <w:spacing w:before="0" w:beforeLines="0" w:after="0" w:afterLines="0" w:line="360" w:lineRule="auto"/>
        <w:ind w:firstLine="720"/>
        <w:jc w:val="both"/>
        <w:rPr>
          <w:rFonts w:hint="default" w:ascii="Times New Roman" w:hAnsi="Times New Roman" w:eastAsia="Times New Roman" w:cs="Times New Roman"/>
          <w:color w:val="0F1115"/>
          <w:sz w:val="28"/>
          <w:szCs w:val="28"/>
          <w:lang w:val="ru-RU"/>
        </w:rPr>
        <w:pPrChange w:id="146"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Для точного определения частоты потребуется</w:t>
      </w:r>
      <w:r>
        <w:rPr>
          <w:rFonts w:hint="default" w:ascii="Times New Roman" w:hAnsi="Times New Roman" w:eastAsia="Times New Roman" w:cs="Times New Roman"/>
          <w:color w:val="0F1115"/>
          <w:sz w:val="28"/>
          <w:szCs w:val="28"/>
          <w:rtl w:val="0"/>
          <w:lang w:val="ru-RU"/>
        </w:rPr>
        <w:t xml:space="preserve"> </w:t>
      </w:r>
      <w:r>
        <w:rPr>
          <w:rFonts w:ascii="Times New Roman" w:hAnsi="Times New Roman" w:eastAsia="Times New Roman" w:cs="Times New Roman"/>
          <w:color w:val="0F1115"/>
          <w:sz w:val="28"/>
          <w:szCs w:val="28"/>
          <w:rtl w:val="0"/>
        </w:rPr>
        <w:t>интерполяция</w:t>
      </w:r>
      <w:r>
        <w:rPr>
          <w:rFonts w:hint="default" w:ascii="Times New Roman" w:hAnsi="Times New Roman" w:eastAsia="Times New Roman" w:cs="Times New Roman"/>
          <w:color w:val="0F1115"/>
          <w:sz w:val="28"/>
          <w:szCs w:val="28"/>
          <w:rtl w:val="0"/>
          <w:lang w:val="ru-RU"/>
        </w:rPr>
        <w:t>.</w:t>
      </w:r>
    </w:p>
    <w:p w14:paraId="000000F1">
      <w:pPr>
        <w:keepNext w:val="0"/>
        <w:keepLines w:val="0"/>
        <w:shd w:val="clear" w:fill="FFFFFF"/>
        <w:spacing w:before="0" w:beforeLines="0" w:after="0" w:afterLines="0" w:line="360" w:lineRule="auto"/>
        <w:jc w:val="both"/>
        <w:rPr>
          <w:rFonts w:ascii="Times New Roman" w:hAnsi="Times New Roman" w:eastAsia="Times New Roman" w:cs="Times New Roman"/>
          <w:color w:val="0F1115"/>
          <w:sz w:val="28"/>
          <w:szCs w:val="28"/>
          <w:rPrChange w:id="148" w:author="Карина Гареева" w:date="2025-12-24T23:51:25Z">
            <w:rPr>
              <w:rFonts w:ascii="Times New Roman" w:hAnsi="Times New Roman" w:eastAsia="Times New Roman" w:cs="Times New Roman"/>
              <w:color w:val="0F1115"/>
            </w:rPr>
          </w:rPrChange>
        </w:rPr>
        <w:pPrChange w:id="147" w:author="Карина Гареева" w:date="2025-12-25T00:30:16Z">
          <w:pPr>
            <w:keepNext w:val="0"/>
            <w:keepLines w:val="0"/>
            <w:shd w:val="clear" w:fill="FFFFFF"/>
            <w:spacing w:before="0" w:after="0"/>
            <w:jc w:val="both"/>
          </w:pPr>
        </w:pPrChange>
      </w:pPr>
      <w:ins w:id="149" w:author="Карина Гареева" w:date="2025-12-24T23:59:23Z">
        <w:bookmarkStart w:id="47" w:name="_yfa34ncckwnv" w:colFirst="0" w:colLast="0"/>
        <w:bookmarkEnd w:id="47"/>
        <w:r>
          <w:rPr>
            <w:rFonts w:hint="default" w:ascii="Times New Roman" w:hAnsi="Times New Roman" w:eastAsia="Times New Roman" w:cs="Times New Roman"/>
            <w:color w:val="0F1115"/>
            <w:sz w:val="28"/>
            <w:szCs w:val="28"/>
            <w:rtl w:val="0"/>
            <w:lang w:val="ru-RU"/>
          </w:rPr>
          <w:t>3</w:t>
        </w:r>
      </w:ins>
      <w:del w:id="150" w:author="Карина Гареева" w:date="2025-12-24T23:59:22Z">
        <w:r>
          <w:rPr>
            <w:rFonts w:ascii="Times New Roman" w:hAnsi="Times New Roman" w:eastAsia="Times New Roman" w:cs="Times New Roman"/>
            <w:color w:val="0F1115"/>
            <w:sz w:val="28"/>
            <w:szCs w:val="28"/>
            <w:rtl w:val="0"/>
            <w:rPrChange w:id="151" w:author="Карина Гареева" w:date="2025-12-24T23:51:25Z">
              <w:rPr>
                <w:rFonts w:ascii="Times New Roman" w:hAnsi="Times New Roman" w:eastAsia="Times New Roman" w:cs="Times New Roman"/>
                <w:color w:val="0F1115"/>
                <w:rtl w:val="0"/>
              </w:rPr>
            </w:rPrChange>
          </w:rPr>
          <w:delText>4</w:delText>
        </w:r>
      </w:del>
      <w:r>
        <w:rPr>
          <w:rFonts w:ascii="Times New Roman" w:hAnsi="Times New Roman" w:eastAsia="Times New Roman" w:cs="Times New Roman"/>
          <w:color w:val="0F1115"/>
          <w:sz w:val="28"/>
          <w:szCs w:val="28"/>
          <w:rtl w:val="0"/>
          <w:rPrChange w:id="152" w:author="Карина Гареева" w:date="2025-12-24T23:51:25Z">
            <w:rPr>
              <w:rFonts w:ascii="Times New Roman" w:hAnsi="Times New Roman" w:eastAsia="Times New Roman" w:cs="Times New Roman"/>
              <w:color w:val="0F1115"/>
              <w:rtl w:val="0"/>
            </w:rPr>
          </w:rPrChange>
        </w:rPr>
        <w:t>. Выбор разрядности: 12 бит</w:t>
      </w:r>
    </w:p>
    <w:p w14:paraId="000000F2">
      <w:pPr>
        <w:spacing w:before="0" w:beforeLines="0" w:after="0" w:afterLines="0" w:line="360" w:lineRule="auto"/>
        <w:jc w:val="right"/>
        <w:rPr>
          <w:rFonts w:ascii="Times New Roman" w:hAnsi="Times New Roman" w:eastAsia="Times New Roman" w:cs="Times New Roman"/>
          <w:sz w:val="28"/>
          <w:szCs w:val="28"/>
        </w:rPr>
        <w:pPrChange w:id="153" w:author="Карина Гареева" w:date="2025-12-25T00:30:16Z">
          <w:pPr>
            <w:spacing w:before="0" w:after="0" w:line="360" w:lineRule="auto"/>
            <w:jc w:val="right"/>
          </w:pPr>
        </w:pPrChange>
      </w:pPr>
      <w:r>
        <w:rPr>
          <w:rFonts w:ascii="Times New Roman" w:hAnsi="Times New Roman" w:eastAsia="Times New Roman" w:cs="Times New Roman"/>
          <w:sz w:val="28"/>
          <w:szCs w:val="28"/>
          <w:rtl w:val="0"/>
        </w:rPr>
        <w:t>Таблица 2 - Сравнение вариантов разрядности.</w:t>
      </w:r>
    </w:p>
    <w:tbl>
      <w:tblPr>
        <w:tblStyle w:val="26"/>
        <w:tblW w:w="916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157"/>
        <w:gridCol w:w="1572"/>
        <w:gridCol w:w="6434"/>
      </w:tblGrid>
      <w:tr w14:paraId="2CEADD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0" w:hRule="atLeast"/>
        </w:trPr>
        <w:tc>
          <w:tcPr>
            <w:tcW w:w="1157" w:type="dxa"/>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0F3">
            <w:pPr>
              <w:spacing w:before="0" w:beforeLines="0" w:after="0" w:afterLines="0" w:line="360" w:lineRule="auto"/>
              <w:jc w:val="center"/>
              <w:rPr>
                <w:rFonts w:ascii="Times New Roman" w:hAnsi="Times New Roman" w:eastAsia="Times New Roman" w:cs="Times New Roman"/>
                <w:b/>
                <w:bCs/>
                <w:color w:val="0F1115"/>
                <w:sz w:val="26"/>
                <w:szCs w:val="26"/>
              </w:rPr>
              <w:pPrChange w:id="154" w:author="Карина Гареева" w:date="2025-12-25T00:30:16Z">
                <w:pPr>
                  <w:spacing w:before="0" w:after="0" w:line="360" w:lineRule="auto"/>
                  <w:jc w:val="center"/>
                </w:pPr>
              </w:pPrChange>
            </w:pPr>
            <w:r>
              <w:rPr>
                <w:rFonts w:ascii="Times New Roman" w:hAnsi="Times New Roman" w:eastAsia="Times New Roman" w:cs="Times New Roman"/>
                <w:b/>
                <w:bCs/>
                <w:color w:val="0F1115"/>
                <w:sz w:val="26"/>
                <w:szCs w:val="26"/>
                <w:rtl w:val="0"/>
              </w:rPr>
              <w:t>Разрядность</w:t>
            </w:r>
          </w:p>
        </w:tc>
        <w:tc>
          <w:tcPr>
            <w:tcW w:w="1572"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F4">
            <w:pPr>
              <w:spacing w:before="0" w:beforeLines="0" w:after="0" w:afterLines="0" w:line="360" w:lineRule="auto"/>
              <w:jc w:val="center"/>
              <w:rPr>
                <w:rFonts w:ascii="Times New Roman" w:hAnsi="Times New Roman" w:eastAsia="Times New Roman" w:cs="Times New Roman"/>
                <w:b/>
                <w:bCs/>
                <w:color w:val="0F1115"/>
                <w:sz w:val="26"/>
                <w:szCs w:val="26"/>
              </w:rPr>
              <w:pPrChange w:id="155" w:author="Карина Гареева" w:date="2025-12-25T00:30:16Z">
                <w:pPr>
                  <w:spacing w:before="0" w:after="0" w:line="360" w:lineRule="auto"/>
                  <w:jc w:val="center"/>
                </w:pPr>
              </w:pPrChange>
            </w:pPr>
            <w:r>
              <w:rPr>
                <w:rFonts w:ascii="Times New Roman" w:hAnsi="Times New Roman" w:eastAsia="Times New Roman" w:cs="Times New Roman"/>
                <w:b/>
                <w:bCs/>
                <w:color w:val="0F1115"/>
                <w:sz w:val="26"/>
                <w:szCs w:val="26"/>
                <w:rtl w:val="0"/>
              </w:rPr>
              <w:t>Уровней</w:t>
            </w:r>
          </w:p>
        </w:tc>
        <w:tc>
          <w:tcPr>
            <w:tcW w:w="6434"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F6">
            <w:pPr>
              <w:spacing w:before="0" w:beforeLines="0" w:after="0" w:afterLines="0" w:line="360" w:lineRule="auto"/>
              <w:jc w:val="center"/>
              <w:rPr>
                <w:rFonts w:ascii="Times New Roman" w:hAnsi="Times New Roman" w:eastAsia="Times New Roman" w:cs="Times New Roman"/>
                <w:b/>
                <w:bCs/>
                <w:color w:val="0F1115"/>
                <w:sz w:val="26"/>
                <w:szCs w:val="26"/>
              </w:rPr>
              <w:pPrChange w:id="156" w:author="Карина Гареева" w:date="2025-12-25T00:30:16Z">
                <w:pPr>
                  <w:spacing w:before="0" w:after="0" w:line="360" w:lineRule="auto"/>
                  <w:jc w:val="center"/>
                </w:pPr>
              </w:pPrChange>
            </w:pPr>
            <w:r>
              <w:rPr>
                <w:rFonts w:ascii="Times New Roman" w:hAnsi="Times New Roman" w:eastAsia="Times New Roman" w:cs="Times New Roman"/>
                <w:b/>
                <w:bCs/>
                <w:color w:val="0F1115"/>
                <w:sz w:val="26"/>
                <w:szCs w:val="26"/>
                <w:rtl w:val="0"/>
              </w:rPr>
              <w:t>Коментарий</w:t>
            </w:r>
          </w:p>
        </w:tc>
      </w:tr>
      <w:tr w14:paraId="0BC470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42" w:hRule="atLeast"/>
        </w:trPr>
        <w:tc>
          <w:tcPr>
            <w:tcW w:w="1157" w:type="dxa"/>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0F8">
            <w:pPr>
              <w:spacing w:before="0" w:beforeLines="0" w:after="0" w:afterLines="0" w:line="360" w:lineRule="auto"/>
              <w:jc w:val="center"/>
              <w:rPr>
                <w:rFonts w:ascii="Times New Roman" w:hAnsi="Times New Roman" w:eastAsia="Times New Roman" w:cs="Times New Roman"/>
                <w:color w:val="0F1115"/>
                <w:sz w:val="26"/>
                <w:szCs w:val="26"/>
              </w:rPr>
              <w:pPrChange w:id="157"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12 бит</w:t>
            </w:r>
          </w:p>
        </w:tc>
        <w:tc>
          <w:tcPr>
            <w:tcW w:w="1572"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F9">
            <w:pPr>
              <w:spacing w:before="0" w:beforeLines="0" w:after="0" w:afterLines="0" w:line="360" w:lineRule="auto"/>
              <w:jc w:val="center"/>
              <w:rPr>
                <w:rFonts w:ascii="Times New Roman" w:hAnsi="Times New Roman" w:eastAsia="Times New Roman" w:cs="Times New Roman"/>
                <w:color w:val="0F1115"/>
                <w:sz w:val="26"/>
                <w:szCs w:val="26"/>
              </w:rPr>
              <w:pPrChange w:id="158"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4096</w:t>
            </w:r>
          </w:p>
        </w:tc>
        <w:tc>
          <w:tcPr>
            <w:tcW w:w="6434"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FB">
            <w:pPr>
              <w:spacing w:before="0" w:beforeLines="0" w:after="0" w:afterLines="0" w:line="360" w:lineRule="auto"/>
              <w:jc w:val="center"/>
              <w:rPr>
                <w:rFonts w:ascii="Times New Roman" w:hAnsi="Times New Roman" w:eastAsia="Times New Roman" w:cs="Times New Roman"/>
                <w:color w:val="0F1115"/>
                <w:sz w:val="26"/>
                <w:szCs w:val="26"/>
              </w:rPr>
              <w:pPrChange w:id="159"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Хорошее соотношение точность/скорость</w:t>
            </w:r>
          </w:p>
          <w:p w14:paraId="000000FC">
            <w:pPr>
              <w:spacing w:before="0" w:beforeLines="0" w:after="0" w:afterLines="0" w:line="360" w:lineRule="auto"/>
              <w:jc w:val="center"/>
              <w:rPr>
                <w:rFonts w:ascii="Times New Roman" w:hAnsi="Times New Roman" w:eastAsia="Times New Roman" w:cs="Times New Roman"/>
                <w:color w:val="0F1115"/>
                <w:sz w:val="26"/>
                <w:szCs w:val="26"/>
              </w:rPr>
              <w:pPrChange w:id="160"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Ограниченный динамический диапазон</w:t>
            </w:r>
          </w:p>
        </w:tc>
      </w:tr>
      <w:tr w14:paraId="20D9E8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84" w:hRule="atLeast"/>
        </w:trPr>
        <w:tc>
          <w:tcPr>
            <w:tcW w:w="1157" w:type="dxa"/>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0FE">
            <w:pPr>
              <w:spacing w:before="0" w:beforeLines="0" w:after="0" w:afterLines="0" w:line="360" w:lineRule="auto"/>
              <w:jc w:val="center"/>
              <w:rPr>
                <w:rFonts w:ascii="Times New Roman" w:hAnsi="Times New Roman" w:eastAsia="Times New Roman" w:cs="Times New Roman"/>
                <w:color w:val="0F1115"/>
                <w:sz w:val="26"/>
                <w:szCs w:val="26"/>
              </w:rPr>
              <w:pPrChange w:id="161"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 xml:space="preserve">16 бит </w:t>
            </w:r>
          </w:p>
        </w:tc>
        <w:tc>
          <w:tcPr>
            <w:tcW w:w="1572"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0FF">
            <w:pPr>
              <w:spacing w:before="0" w:beforeLines="0" w:after="0" w:afterLines="0" w:line="360" w:lineRule="auto"/>
              <w:jc w:val="center"/>
              <w:rPr>
                <w:rFonts w:ascii="Times New Roman" w:hAnsi="Times New Roman" w:eastAsia="Times New Roman" w:cs="Times New Roman"/>
                <w:color w:val="0F1115"/>
                <w:sz w:val="26"/>
                <w:szCs w:val="26"/>
              </w:rPr>
              <w:pPrChange w:id="162"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65536</w:t>
            </w:r>
          </w:p>
        </w:tc>
        <w:tc>
          <w:tcPr>
            <w:tcW w:w="6434"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101">
            <w:pPr>
              <w:spacing w:before="0" w:beforeLines="0" w:after="0" w:afterLines="0" w:line="360" w:lineRule="auto"/>
              <w:jc w:val="center"/>
              <w:rPr>
                <w:rFonts w:ascii="Times New Roman" w:hAnsi="Times New Roman" w:eastAsia="Times New Roman" w:cs="Times New Roman"/>
                <w:color w:val="0F1115"/>
                <w:sz w:val="26"/>
                <w:szCs w:val="26"/>
              </w:rPr>
              <w:pPrChange w:id="163"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Высокая точность, большой динамический диапазон</w:t>
            </w:r>
          </w:p>
          <w:p w14:paraId="00000102">
            <w:pPr>
              <w:spacing w:before="0" w:beforeLines="0" w:after="0" w:afterLines="0" w:line="360" w:lineRule="auto"/>
              <w:jc w:val="center"/>
              <w:rPr>
                <w:rFonts w:ascii="Times New Roman" w:hAnsi="Times New Roman" w:eastAsia="Times New Roman" w:cs="Times New Roman"/>
                <w:color w:val="0F1115"/>
                <w:sz w:val="26"/>
                <w:szCs w:val="26"/>
              </w:rPr>
              <w:pPrChange w:id="164"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Требуются дополнительные компоненты, сложность реализации возрастает</w:t>
            </w:r>
          </w:p>
        </w:tc>
      </w:tr>
      <w:tr w14:paraId="1813D3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4" w:hRule="atLeast"/>
        </w:trPr>
        <w:tc>
          <w:tcPr>
            <w:tcW w:w="1157" w:type="dxa"/>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104">
            <w:pPr>
              <w:spacing w:before="0" w:beforeLines="0" w:after="0" w:afterLines="0" w:line="360" w:lineRule="auto"/>
              <w:jc w:val="center"/>
              <w:rPr>
                <w:rFonts w:ascii="Times New Roman" w:hAnsi="Times New Roman" w:eastAsia="Times New Roman" w:cs="Times New Roman"/>
                <w:color w:val="0F1115"/>
                <w:sz w:val="26"/>
                <w:szCs w:val="26"/>
              </w:rPr>
              <w:pPrChange w:id="165"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10 бит</w:t>
            </w:r>
          </w:p>
        </w:tc>
        <w:tc>
          <w:tcPr>
            <w:tcW w:w="1572"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105">
            <w:pPr>
              <w:spacing w:before="0" w:beforeLines="0" w:after="0" w:afterLines="0" w:line="360" w:lineRule="auto"/>
              <w:jc w:val="center"/>
              <w:rPr>
                <w:rFonts w:ascii="Times New Roman" w:hAnsi="Times New Roman" w:eastAsia="Times New Roman" w:cs="Times New Roman"/>
                <w:color w:val="0F1115"/>
                <w:sz w:val="26"/>
                <w:szCs w:val="26"/>
              </w:rPr>
              <w:pPrChange w:id="166"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1024</w:t>
            </w:r>
          </w:p>
        </w:tc>
        <w:tc>
          <w:tcPr>
            <w:tcW w:w="6434"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107">
            <w:pPr>
              <w:spacing w:before="0" w:beforeLines="0" w:after="0" w:afterLines="0" w:line="360" w:lineRule="auto"/>
              <w:jc w:val="center"/>
              <w:rPr>
                <w:rFonts w:ascii="Times New Roman" w:hAnsi="Times New Roman" w:eastAsia="Times New Roman" w:cs="Times New Roman"/>
                <w:color w:val="0F1115"/>
                <w:sz w:val="26"/>
                <w:szCs w:val="26"/>
              </w:rPr>
              <w:pPrChange w:id="167"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Быстрее, меньше памяти</w:t>
            </w:r>
          </w:p>
          <w:p w14:paraId="00000108">
            <w:pPr>
              <w:spacing w:before="0" w:beforeLines="0" w:after="0" w:afterLines="0" w:line="360" w:lineRule="auto"/>
              <w:jc w:val="center"/>
              <w:rPr>
                <w:rFonts w:ascii="Times New Roman" w:hAnsi="Times New Roman" w:eastAsia="Times New Roman" w:cs="Times New Roman"/>
                <w:color w:val="0F1115"/>
                <w:sz w:val="26"/>
                <w:szCs w:val="26"/>
              </w:rPr>
              <w:pPrChange w:id="168"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Низкая точность для слабых сигналов</w:t>
            </w:r>
          </w:p>
        </w:tc>
      </w:tr>
      <w:tr w14:paraId="2938A4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47" w:hRule="atLeast"/>
        </w:trPr>
        <w:tc>
          <w:tcPr>
            <w:tcW w:w="1157" w:type="dxa"/>
            <w:tcBorders>
              <w:top w:val="single" w:color="000000" w:sz="4" w:space="0"/>
              <w:left w:val="single" w:color="000000" w:sz="4" w:space="0"/>
              <w:bottom w:val="single" w:color="000000" w:sz="4" w:space="0"/>
              <w:right w:val="single" w:color="000000" w:sz="4" w:space="0"/>
            </w:tcBorders>
            <w:tcMar>
              <w:top w:w="160" w:type="dxa"/>
              <w:left w:w="0" w:type="dxa"/>
              <w:bottom w:w="160" w:type="dxa"/>
              <w:right w:w="240" w:type="dxa"/>
            </w:tcMar>
            <w:vAlign w:val="top"/>
          </w:tcPr>
          <w:p w14:paraId="0000010A">
            <w:pPr>
              <w:spacing w:before="0" w:beforeLines="0" w:after="0" w:afterLines="0" w:line="360" w:lineRule="auto"/>
              <w:jc w:val="center"/>
              <w:rPr>
                <w:rFonts w:ascii="Times New Roman" w:hAnsi="Times New Roman" w:eastAsia="Times New Roman" w:cs="Times New Roman"/>
                <w:color w:val="0F1115"/>
                <w:sz w:val="26"/>
                <w:szCs w:val="26"/>
              </w:rPr>
              <w:pPrChange w:id="169"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8 бит</w:t>
            </w:r>
          </w:p>
        </w:tc>
        <w:tc>
          <w:tcPr>
            <w:tcW w:w="1572"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10B">
            <w:pPr>
              <w:spacing w:before="0" w:beforeLines="0" w:after="0" w:afterLines="0" w:line="360" w:lineRule="auto"/>
              <w:jc w:val="center"/>
              <w:rPr>
                <w:rFonts w:ascii="Times New Roman" w:hAnsi="Times New Roman" w:eastAsia="Times New Roman" w:cs="Times New Roman"/>
                <w:color w:val="0F1115"/>
                <w:sz w:val="26"/>
                <w:szCs w:val="26"/>
              </w:rPr>
              <w:pPrChange w:id="170"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256</w:t>
            </w:r>
          </w:p>
        </w:tc>
        <w:tc>
          <w:tcPr>
            <w:tcW w:w="6434" w:type="dxa"/>
            <w:tcBorders>
              <w:top w:val="single" w:color="000000" w:sz="4" w:space="0"/>
              <w:left w:val="single" w:color="000000" w:sz="4" w:space="0"/>
              <w:bottom w:val="single" w:color="000000" w:sz="4" w:space="0"/>
              <w:right w:val="single" w:color="000000" w:sz="4" w:space="0"/>
            </w:tcBorders>
            <w:tcMar>
              <w:top w:w="160" w:type="dxa"/>
              <w:left w:w="240" w:type="dxa"/>
              <w:bottom w:w="160" w:type="dxa"/>
              <w:right w:w="240" w:type="dxa"/>
            </w:tcMar>
            <w:vAlign w:val="top"/>
          </w:tcPr>
          <w:p w14:paraId="0000010D">
            <w:pPr>
              <w:spacing w:before="0" w:beforeLines="0" w:after="0" w:afterLines="0" w:line="360" w:lineRule="auto"/>
              <w:jc w:val="center"/>
              <w:rPr>
                <w:rFonts w:ascii="Times New Roman" w:hAnsi="Times New Roman" w:eastAsia="Times New Roman" w:cs="Times New Roman"/>
                <w:color w:val="0F1115"/>
                <w:sz w:val="26"/>
                <w:szCs w:val="26"/>
              </w:rPr>
              <w:pPrChange w:id="171"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Минимальные требования</w:t>
            </w:r>
          </w:p>
          <w:p w14:paraId="0000010E">
            <w:pPr>
              <w:spacing w:before="0" w:beforeLines="0" w:after="0" w:afterLines="0" w:line="360" w:lineRule="auto"/>
              <w:jc w:val="center"/>
              <w:rPr>
                <w:rFonts w:ascii="Times New Roman" w:hAnsi="Times New Roman" w:eastAsia="Times New Roman" w:cs="Times New Roman"/>
                <w:color w:val="0F1115"/>
                <w:sz w:val="26"/>
                <w:szCs w:val="26"/>
              </w:rPr>
              <w:pPrChange w:id="172" w:author="Карина Гареева" w:date="2025-12-25T00:30:16Z">
                <w:pPr>
                  <w:spacing w:before="0" w:after="0" w:line="360" w:lineRule="auto"/>
                  <w:jc w:val="center"/>
                </w:pPr>
              </w:pPrChange>
            </w:pPr>
            <w:r>
              <w:rPr>
                <w:rFonts w:ascii="Times New Roman" w:hAnsi="Times New Roman" w:eastAsia="Times New Roman" w:cs="Times New Roman"/>
                <w:color w:val="0F1115"/>
                <w:sz w:val="26"/>
                <w:szCs w:val="26"/>
                <w:rtl w:val="0"/>
              </w:rPr>
              <w:t>Мало для обработки аудио</w:t>
            </w:r>
          </w:p>
        </w:tc>
      </w:tr>
    </w:tbl>
    <w:p w14:paraId="399F1F46">
      <w:pPr>
        <w:numPr>
          <w:ilvl w:val="-1"/>
          <w:numId w:val="0"/>
        </w:numPr>
        <w:shd w:val="clear" w:fill="FFFFFF"/>
        <w:spacing w:before="0" w:beforeLines="0" w:after="0" w:afterLines="0" w:line="360" w:lineRule="auto"/>
        <w:ind w:left="0" w:firstLine="0"/>
        <w:jc w:val="both"/>
        <w:rPr>
          <w:ins w:id="174" w:author="Карина Гареева" w:date="2025-12-24T23:59:59Z"/>
          <w:rFonts w:ascii="Times New Roman" w:hAnsi="Times New Roman" w:eastAsia="Times New Roman" w:cs="Times New Roman"/>
          <w:color w:val="0F1115"/>
          <w:sz w:val="28"/>
          <w:szCs w:val="28"/>
          <w:u w:val="none"/>
        </w:rPr>
        <w:pPrChange w:id="173" w:author="Карина Гареева" w:date="2025-12-25T00:30:16Z">
          <w:pPr>
            <w:numPr>
              <w:ilvl w:val="0"/>
              <w:numId w:val="5"/>
            </w:numPr>
            <w:shd w:val="clear" w:fill="FFFFFF"/>
            <w:spacing w:before="0" w:after="0" w:line="360" w:lineRule="auto"/>
            <w:ind w:left="720" w:hanging="360"/>
            <w:jc w:val="both"/>
          </w:pPr>
        </w:pPrChange>
      </w:pPr>
    </w:p>
    <w:p w14:paraId="00000110">
      <w:pPr>
        <w:numPr>
          <w:ilvl w:val="0"/>
          <w:numId w:val="5"/>
        </w:numPr>
        <w:shd w:val="clear" w:fill="FFFFFF"/>
        <w:spacing w:before="0" w:beforeLines="0" w:after="0" w:afterLines="0" w:line="360" w:lineRule="auto"/>
        <w:ind w:left="0" w:firstLine="0"/>
        <w:jc w:val="both"/>
        <w:rPr>
          <w:rFonts w:ascii="Times New Roman" w:hAnsi="Times New Roman" w:eastAsia="Times New Roman" w:cs="Times New Roman"/>
          <w:color w:val="0F1115"/>
          <w:sz w:val="28"/>
          <w:szCs w:val="28"/>
          <w:u w:val="none"/>
        </w:rPr>
        <w:pPrChange w:id="175" w:author="Карина Гареева" w:date="2025-12-25T00:30:16Z">
          <w:pPr>
            <w:numPr>
              <w:ilvl w:val="0"/>
              <w:numId w:val="5"/>
            </w:numPr>
            <w:shd w:val="clear" w:fill="FFFFFF"/>
            <w:spacing w:before="0" w:after="0" w:line="360" w:lineRule="auto"/>
            <w:ind w:left="720" w:hanging="360"/>
            <w:jc w:val="both"/>
          </w:pPr>
        </w:pPrChange>
      </w:pPr>
      <w:r>
        <w:rPr>
          <w:rFonts w:ascii="Times New Roman" w:hAnsi="Times New Roman" w:eastAsia="Times New Roman" w:cs="Times New Roman"/>
          <w:color w:val="0F1115"/>
          <w:sz w:val="28"/>
          <w:szCs w:val="28"/>
          <w:rtl w:val="0"/>
        </w:rPr>
        <w:t>Динамический диапазон сигнала:</w:t>
      </w:r>
    </w:p>
    <w:p w14:paraId="00000111">
      <w:pPr>
        <w:spacing w:before="0" w:beforeLines="0" w:after="0" w:afterLines="0" w:line="360" w:lineRule="auto"/>
        <w:ind w:firstLine="720"/>
        <w:jc w:val="both"/>
        <w:rPr>
          <w:rFonts w:ascii="Times New Roman" w:hAnsi="Times New Roman" w:eastAsia="Times New Roman" w:cs="Times New Roman"/>
          <w:color w:val="0F1115"/>
          <w:sz w:val="28"/>
          <w:szCs w:val="28"/>
        </w:rPr>
        <w:pPrChange w:id="176"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Сигнал с пьезодатчика: 100</w:t>
      </w:r>
      <w:del w:id="177" w:author="Карина Гареева" w:date="2025-12-25T00:00:39Z">
        <w:r>
          <w:rPr>
            <w:rFonts w:ascii="Times New Roman" w:hAnsi="Times New Roman" w:eastAsia="Times New Roman" w:cs="Times New Roman"/>
            <w:color w:val="0F1115"/>
            <w:sz w:val="28"/>
            <w:szCs w:val="28"/>
            <w:rtl w:val="0"/>
          </w:rPr>
          <w:delText xml:space="preserve"> </w:delText>
        </w:r>
      </w:del>
      <w:r>
        <w:rPr>
          <w:rFonts w:ascii="Times New Roman" w:hAnsi="Times New Roman" w:eastAsia="Times New Roman" w:cs="Times New Roman"/>
          <w:color w:val="0F1115"/>
          <w:sz w:val="28"/>
          <w:szCs w:val="28"/>
          <w:rtl w:val="0"/>
        </w:rPr>
        <w:t>-</w:t>
      </w:r>
      <w:del w:id="178" w:author="Карина Гареева" w:date="2025-12-25T00:00:41Z">
        <w:r>
          <w:rPr>
            <w:rFonts w:ascii="Times New Roman" w:hAnsi="Times New Roman" w:eastAsia="Times New Roman" w:cs="Times New Roman"/>
            <w:color w:val="0F1115"/>
            <w:sz w:val="28"/>
            <w:szCs w:val="28"/>
            <w:rtl w:val="0"/>
          </w:rPr>
          <w:delText xml:space="preserve"> </w:delText>
        </w:r>
      </w:del>
      <w:r>
        <w:rPr>
          <w:rFonts w:ascii="Times New Roman" w:hAnsi="Times New Roman" w:eastAsia="Times New Roman" w:cs="Times New Roman"/>
          <w:color w:val="0F1115"/>
          <w:sz w:val="28"/>
          <w:szCs w:val="28"/>
          <w:rtl w:val="0"/>
        </w:rPr>
        <w:t>400 мВ до 1-2 В</w:t>
      </w:r>
    </w:p>
    <w:p w14:paraId="00000112">
      <w:pPr>
        <w:spacing w:before="0" w:beforeLines="0" w:after="0" w:afterLines="0" w:line="360" w:lineRule="auto"/>
        <w:ind w:firstLine="720"/>
        <w:jc w:val="both"/>
        <w:rPr>
          <w:rFonts w:ascii="Times New Roman" w:hAnsi="Times New Roman" w:eastAsia="Times New Roman" w:cs="Times New Roman"/>
          <w:color w:val="0F1115"/>
          <w:sz w:val="28"/>
          <w:szCs w:val="28"/>
        </w:rPr>
        <w:pPrChange w:id="179"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 xml:space="preserve">Отношение сигнал/шум: 40-60 дБ </w:t>
      </w:r>
    </w:p>
    <w:p w14:paraId="00000113">
      <w:pPr>
        <w:spacing w:before="0" w:beforeLines="0" w:after="0" w:afterLines="0" w:line="360" w:lineRule="auto"/>
        <w:ind w:firstLine="720"/>
        <w:jc w:val="both"/>
        <w:rPr>
          <w:rFonts w:ascii="Times New Roman" w:hAnsi="Times New Roman" w:eastAsia="Times New Roman" w:cs="Times New Roman"/>
          <w:color w:val="0F1115"/>
          <w:sz w:val="28"/>
          <w:szCs w:val="28"/>
        </w:rPr>
        <w:pPrChange w:id="180"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12 бит (66 дБ) покрывает этот диапазон</w:t>
      </w:r>
    </w:p>
    <w:p w14:paraId="00000114">
      <w:pPr>
        <w:numPr>
          <w:ilvl w:val="0"/>
          <w:numId w:val="5"/>
        </w:numPr>
        <w:shd w:val="clear" w:fill="FFFFFF"/>
        <w:spacing w:before="0" w:beforeLines="0" w:after="0" w:afterLines="0" w:line="360" w:lineRule="auto"/>
        <w:ind w:left="720" w:hanging="360"/>
        <w:jc w:val="both"/>
        <w:rPr>
          <w:rFonts w:ascii="Times New Roman" w:hAnsi="Times New Roman" w:eastAsia="Times New Roman" w:cs="Times New Roman"/>
          <w:color w:val="0F1115"/>
          <w:sz w:val="28"/>
          <w:szCs w:val="28"/>
          <w:u w:val="none"/>
        </w:rPr>
        <w:pPrChange w:id="181" w:author="Карина Гареева" w:date="2025-12-25T00:30:16Z">
          <w:pPr>
            <w:numPr>
              <w:ilvl w:val="0"/>
              <w:numId w:val="5"/>
            </w:numPr>
            <w:shd w:val="clear" w:fill="FFFFFF"/>
            <w:spacing w:before="0" w:after="0" w:line="360" w:lineRule="auto"/>
            <w:ind w:left="720" w:hanging="360"/>
            <w:jc w:val="both"/>
          </w:pPr>
        </w:pPrChange>
      </w:pPr>
      <w:r>
        <w:rPr>
          <w:rFonts w:ascii="Times New Roman" w:hAnsi="Times New Roman" w:eastAsia="Times New Roman" w:cs="Times New Roman"/>
          <w:color w:val="0F1115"/>
          <w:sz w:val="28"/>
          <w:szCs w:val="28"/>
          <w:rtl w:val="0"/>
        </w:rPr>
        <w:t>Требования к точности определения частоты:</w:t>
      </w:r>
    </w:p>
    <w:p w14:paraId="00000115">
      <w:pPr>
        <w:spacing w:before="0" w:beforeLines="0" w:after="0" w:afterLines="0" w:line="360" w:lineRule="auto"/>
        <w:ind w:firstLine="720"/>
        <w:jc w:val="both"/>
        <w:rPr>
          <w:rFonts w:ascii="Times New Roman" w:hAnsi="Times New Roman" w:eastAsia="Times New Roman" w:cs="Times New Roman"/>
          <w:color w:val="383A42"/>
          <w:sz w:val="28"/>
          <w:szCs w:val="28"/>
        </w:rPr>
        <w:pPrChange w:id="182"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Целевая точность: 0.5 Гц</w:t>
      </w:r>
    </w:p>
    <w:p w14:paraId="0000011B">
      <w:pPr>
        <w:keepNext w:val="0"/>
        <w:keepLines w:val="0"/>
        <w:shd w:val="clear" w:fill="FFFFFF"/>
        <w:spacing w:before="0" w:beforeLines="0" w:after="0" w:afterLines="0" w:line="360" w:lineRule="auto"/>
        <w:jc w:val="center"/>
        <w:outlineLvl w:val="1"/>
        <w:rPr>
          <w:rFonts w:ascii="Times New Roman" w:hAnsi="Times New Roman" w:eastAsia="Times New Roman" w:cs="Times New Roman"/>
          <w:b/>
          <w:bCs/>
          <w:color w:val="0F1115"/>
          <w:sz w:val="28"/>
          <w:szCs w:val="28"/>
        </w:rPr>
        <w:pPrChange w:id="183" w:author="Карина Гареева" w:date="2025-12-25T00:30:16Z">
          <w:pPr>
            <w:keepNext w:val="0"/>
            <w:keepLines w:val="0"/>
            <w:shd w:val="clear" w:fill="FFFFFF"/>
            <w:spacing w:before="0" w:after="0"/>
            <w:jc w:val="center"/>
            <w:outlineLvl w:val="1"/>
          </w:pPr>
        </w:pPrChange>
      </w:pPr>
      <w:bookmarkStart w:id="48" w:name="_jjbelh1p158u" w:colFirst="0" w:colLast="0"/>
      <w:bookmarkEnd w:id="48"/>
      <w:bookmarkStart w:id="49" w:name="_pz0mo6uu934o" w:colFirst="0" w:colLast="0"/>
      <w:bookmarkEnd w:id="49"/>
      <w:bookmarkStart w:id="50" w:name="_Toc8303"/>
      <w:bookmarkStart w:id="51" w:name="_Toc6637"/>
      <w:bookmarkStart w:id="52" w:name="_Toc26452"/>
      <w:r>
        <w:rPr>
          <w:rFonts w:ascii="Times New Roman" w:hAnsi="Times New Roman" w:eastAsia="Times New Roman" w:cs="Times New Roman"/>
          <w:b/>
          <w:bCs/>
          <w:color w:val="0F1115"/>
          <w:sz w:val="28"/>
          <w:szCs w:val="28"/>
          <w:rtl w:val="0"/>
        </w:rPr>
        <w:t>1.</w:t>
      </w:r>
      <w:r>
        <w:rPr>
          <w:rFonts w:hint="default" w:ascii="Times New Roman" w:hAnsi="Times New Roman" w:eastAsia="Times New Roman" w:cs="Times New Roman"/>
          <w:b/>
          <w:bCs/>
          <w:color w:val="0F1115"/>
          <w:sz w:val="28"/>
          <w:szCs w:val="28"/>
          <w:rtl w:val="0"/>
          <w:lang w:val="ru-RU"/>
        </w:rPr>
        <w:t>3</w:t>
      </w:r>
      <w:r>
        <w:rPr>
          <w:rFonts w:ascii="Times New Roman" w:hAnsi="Times New Roman" w:eastAsia="Times New Roman" w:cs="Times New Roman"/>
          <w:b/>
          <w:bCs/>
          <w:color w:val="0F1115"/>
          <w:sz w:val="28"/>
          <w:szCs w:val="28"/>
          <w:rtl w:val="0"/>
        </w:rPr>
        <w:t>.3. Влияние параметров АЦП на точность тюнера</w:t>
      </w:r>
      <w:bookmarkEnd w:id="50"/>
      <w:bookmarkEnd w:id="51"/>
      <w:bookmarkEnd w:id="52"/>
    </w:p>
    <w:p w14:paraId="0000011C">
      <w:pPr>
        <w:keepNext w:val="0"/>
        <w:keepLines w:val="0"/>
        <w:shd w:val="clear" w:fill="FFFFFF"/>
        <w:spacing w:before="0" w:beforeLines="0" w:after="0" w:afterLines="0" w:line="360" w:lineRule="auto"/>
        <w:jc w:val="left"/>
        <w:rPr>
          <w:rFonts w:ascii="Times New Roman" w:hAnsi="Times New Roman" w:eastAsia="Times New Roman" w:cs="Times New Roman"/>
          <w:color w:val="0F1115"/>
          <w:sz w:val="28"/>
          <w:szCs w:val="28"/>
        </w:rPr>
        <w:pPrChange w:id="184" w:author="Карина Гареева" w:date="2025-12-25T00:30:16Z">
          <w:pPr>
            <w:keepNext w:val="0"/>
            <w:keepLines w:val="0"/>
            <w:shd w:val="clear" w:fill="FFFFFF"/>
            <w:spacing w:before="0" w:after="0"/>
            <w:jc w:val="left"/>
          </w:pPr>
        </w:pPrChange>
      </w:pPr>
      <w:bookmarkStart w:id="53" w:name="_nl7yyikd7jo7" w:colFirst="0" w:colLast="0"/>
      <w:bookmarkEnd w:id="53"/>
      <w:r>
        <w:rPr>
          <w:rFonts w:ascii="Times New Roman" w:hAnsi="Times New Roman" w:eastAsia="Times New Roman" w:cs="Times New Roman"/>
          <w:b/>
          <w:bCs/>
          <w:color w:val="0F1115"/>
          <w:sz w:val="28"/>
          <w:szCs w:val="28"/>
          <w:rtl w:val="0"/>
          <w:rPrChange w:id="185" w:author="Карина Гареева" w:date="2025-12-25T00:00:23Z">
            <w:rPr>
              <w:rFonts w:ascii="Times New Roman" w:hAnsi="Times New Roman" w:eastAsia="Times New Roman" w:cs="Times New Roman"/>
              <w:b/>
              <w:bCs/>
              <w:color w:val="0F1115"/>
              <w:rtl w:val="0"/>
            </w:rPr>
          </w:rPrChange>
        </w:rPr>
        <w:t xml:space="preserve">Погрешность из-за дискретизации. </w:t>
      </w:r>
      <w:r>
        <w:rPr>
          <w:rFonts w:ascii="Times New Roman" w:hAnsi="Times New Roman" w:eastAsia="Times New Roman" w:cs="Times New Roman"/>
          <w:b/>
          <w:bCs/>
          <w:color w:val="0F1115"/>
          <w:sz w:val="28"/>
          <w:szCs w:val="28"/>
          <w:rtl w:val="0"/>
        </w:rPr>
        <w:t>Ошибка определения частоты:</w:t>
      </w:r>
    </w:p>
    <w:p w14:paraId="0000011D">
      <w:pPr>
        <w:spacing w:before="0" w:beforeLines="0" w:after="0" w:afterLines="0" w:line="360" w:lineRule="auto"/>
        <w:jc w:val="both"/>
        <w:rPr>
          <w:rFonts w:hint="default" w:ascii="Times New Roman" w:hAnsi="Times New Roman" w:eastAsia="Times New Roman" w:cs="Times New Roman"/>
          <w:color w:val="0F1115"/>
          <w:sz w:val="28"/>
          <w:szCs w:val="28"/>
        </w:rPr>
        <w:pPrChange w:id="186" w:author="Карина Гареева" w:date="2025-12-25T00:30:16Z">
          <w:pPr>
            <w:spacing w:before="0" w:after="0" w:line="360" w:lineRule="auto"/>
            <w:jc w:val="both"/>
          </w:pPr>
        </w:pPrChange>
      </w:pPr>
      <w:r>
        <w:rPr>
          <w:rFonts w:hint="default" w:ascii="Times New Roman" w:hAnsi="Times New Roman" w:eastAsia="Times New Roman" w:cs="Times New Roman"/>
          <w:color w:val="0F1115"/>
          <w:sz w:val="28"/>
          <w:szCs w:val="28"/>
          <w:rtl w:val="0"/>
        </w:rPr>
        <w:t xml:space="preserve">Δf_дискретизация = f_s / N </w:t>
      </w:r>
    </w:p>
    <w:p w14:paraId="0000011E">
      <w:pPr>
        <w:spacing w:before="0" w:beforeLines="0" w:after="0" w:afterLines="0" w:line="360" w:lineRule="auto"/>
        <w:jc w:val="both"/>
        <w:rPr>
          <w:rFonts w:hint="default" w:ascii="Times New Roman" w:hAnsi="Times New Roman" w:eastAsia="Times New Roman" w:cs="Times New Roman"/>
          <w:color w:val="0F1115"/>
          <w:sz w:val="28"/>
          <w:szCs w:val="28"/>
        </w:rPr>
        <w:pPrChange w:id="187" w:author="Карина Гареева" w:date="2025-12-25T00:30:16Z">
          <w:pPr>
            <w:spacing w:before="0" w:after="0" w:line="360" w:lineRule="auto"/>
            <w:jc w:val="both"/>
          </w:pPr>
        </w:pPrChange>
      </w:pPr>
      <w:r>
        <w:rPr>
          <w:rFonts w:hint="default" w:ascii="Times New Roman" w:hAnsi="Times New Roman" w:eastAsia="Gungsuh" w:cs="Times New Roman"/>
          <w:color w:val="0F1115"/>
          <w:sz w:val="28"/>
          <w:szCs w:val="28"/>
          <w:rtl w:val="0"/>
        </w:rPr>
        <w:t>Δf = 10000 / 2048 ≈ 4.9 Гц</w:t>
      </w:r>
    </w:p>
    <w:p w14:paraId="0000011F">
      <w:pPr>
        <w:shd w:val="clear" w:fill="FFFFFF"/>
        <w:spacing w:before="0" w:beforeLines="0" w:after="0" w:afterLines="0" w:line="360" w:lineRule="auto"/>
        <w:jc w:val="both"/>
        <w:rPr>
          <w:rFonts w:ascii="Times New Roman" w:hAnsi="Times New Roman" w:eastAsia="Times New Roman" w:cs="Times New Roman"/>
          <w:color w:val="0F1115"/>
          <w:sz w:val="28"/>
          <w:szCs w:val="28"/>
          <w:highlight w:val="white"/>
        </w:rPr>
        <w:pPrChange w:id="188" w:author="Карина Гареева" w:date="2025-12-25T00:30:16Z">
          <w:pPr>
            <w:shd w:val="clear" w:fill="FFFFFF"/>
            <w:spacing w:before="0" w:after="0" w:line="360" w:lineRule="auto"/>
            <w:jc w:val="both"/>
          </w:pPr>
        </w:pPrChange>
      </w:pPr>
      <w:r>
        <w:rPr>
          <w:rFonts w:ascii="Times New Roman" w:hAnsi="Times New Roman" w:eastAsia="Times New Roman" w:cs="Times New Roman"/>
          <w:color w:val="0F1115"/>
          <w:sz w:val="28"/>
          <w:szCs w:val="28"/>
          <w:highlight w:val="white"/>
          <w:rtl w:val="0"/>
        </w:rPr>
        <w:t>Для уменьшения ошибки используется:</w:t>
      </w:r>
    </w:p>
    <w:p w14:paraId="00000120">
      <w:pPr>
        <w:numPr>
          <w:ilvl w:val="0"/>
          <w:numId w:val="6"/>
        </w:numPr>
        <w:shd w:val="clear" w:fill="FFFFFF"/>
        <w:spacing w:before="0" w:beforeLines="0" w:after="0" w:afterLines="0" w:line="360" w:lineRule="auto"/>
        <w:ind w:left="720" w:hanging="360"/>
        <w:jc w:val="both"/>
        <w:rPr>
          <w:rFonts w:ascii="Times New Roman" w:hAnsi="Times New Roman" w:eastAsia="Times New Roman" w:cs="Times New Roman"/>
          <w:color w:val="0F1115"/>
          <w:sz w:val="28"/>
          <w:szCs w:val="28"/>
          <w:highlight w:val="white"/>
        </w:rPr>
        <w:pPrChange w:id="189" w:author="Карина Гареева" w:date="2025-12-25T00:30:16Z">
          <w:pPr>
            <w:numPr>
              <w:ilvl w:val="0"/>
              <w:numId w:val="6"/>
            </w:numPr>
            <w:shd w:val="clear" w:fill="FFFFFF"/>
            <w:spacing w:before="0" w:after="0" w:line="360" w:lineRule="auto"/>
            <w:ind w:left="720" w:hanging="360"/>
            <w:jc w:val="both"/>
          </w:pPr>
        </w:pPrChange>
      </w:pPr>
      <w:r>
        <w:rPr>
          <w:rFonts w:ascii="Times New Roman" w:hAnsi="Times New Roman" w:eastAsia="Times New Roman" w:cs="Times New Roman"/>
          <w:color w:val="0F1115"/>
          <w:sz w:val="28"/>
          <w:szCs w:val="28"/>
          <w:highlight w:val="white"/>
          <w:rtl w:val="0"/>
        </w:rPr>
        <w:t>Интерполяция - уменьшает ошибку до 0.1-0.5 Гц</w:t>
      </w:r>
    </w:p>
    <w:p w14:paraId="00000121">
      <w:pPr>
        <w:numPr>
          <w:ilvl w:val="0"/>
          <w:numId w:val="6"/>
        </w:numPr>
        <w:shd w:val="clear" w:fill="FFFFFF"/>
        <w:spacing w:before="0" w:beforeLines="0" w:after="0" w:afterLines="0" w:line="360" w:lineRule="auto"/>
        <w:ind w:left="720" w:hanging="360"/>
        <w:jc w:val="both"/>
        <w:rPr>
          <w:rFonts w:ascii="Times New Roman" w:hAnsi="Times New Roman" w:eastAsia="Times New Roman" w:cs="Times New Roman"/>
          <w:color w:val="0F1115"/>
          <w:sz w:val="28"/>
          <w:szCs w:val="28"/>
          <w:highlight w:val="white"/>
        </w:rPr>
        <w:pPrChange w:id="190" w:author="Карина Гареева" w:date="2025-12-25T00:30:16Z">
          <w:pPr>
            <w:numPr>
              <w:ilvl w:val="0"/>
              <w:numId w:val="6"/>
            </w:numPr>
            <w:shd w:val="clear" w:fill="FFFFFF"/>
            <w:spacing w:before="0" w:after="0" w:line="360" w:lineRule="auto"/>
            <w:ind w:left="720" w:hanging="360"/>
            <w:jc w:val="both"/>
          </w:pPr>
        </w:pPrChange>
      </w:pPr>
      <w:r>
        <w:rPr>
          <w:rFonts w:ascii="Times New Roman" w:hAnsi="Times New Roman" w:eastAsia="Times New Roman" w:cs="Times New Roman"/>
          <w:color w:val="0F1115"/>
          <w:sz w:val="28"/>
          <w:szCs w:val="28"/>
          <w:highlight w:val="white"/>
          <w:rtl w:val="0"/>
        </w:rPr>
        <w:t>Метод HPS - улучшает разрешение в частотной области.</w:t>
      </w:r>
    </w:p>
    <w:p w14:paraId="00000122">
      <w:pPr>
        <w:keepNext w:val="0"/>
        <w:keepLines w:val="0"/>
        <w:shd w:val="clear" w:fill="FFFFFF"/>
        <w:spacing w:before="0" w:beforeLines="0" w:after="0" w:afterLines="0" w:line="360" w:lineRule="auto"/>
        <w:jc w:val="both"/>
        <w:rPr>
          <w:rFonts w:ascii="Times New Roman" w:hAnsi="Times New Roman" w:eastAsia="Times New Roman" w:cs="Times New Roman"/>
          <w:b/>
          <w:bCs/>
          <w:color w:val="0F1115"/>
          <w:sz w:val="28"/>
          <w:szCs w:val="28"/>
          <w:rPrChange w:id="192" w:author="Карина Гареева" w:date="2025-12-25T00:04:37Z">
            <w:rPr>
              <w:rFonts w:ascii="Times New Roman" w:hAnsi="Times New Roman" w:eastAsia="Times New Roman" w:cs="Times New Roman"/>
              <w:b/>
              <w:bCs/>
              <w:color w:val="0F1115"/>
            </w:rPr>
          </w:rPrChange>
        </w:rPr>
        <w:pPrChange w:id="191" w:author="Карина Гареева" w:date="2025-12-25T00:30:16Z">
          <w:pPr>
            <w:keepNext w:val="0"/>
            <w:keepLines w:val="0"/>
            <w:shd w:val="clear" w:fill="FFFFFF"/>
            <w:spacing w:before="0" w:after="0"/>
            <w:jc w:val="both"/>
          </w:pPr>
        </w:pPrChange>
      </w:pPr>
      <w:bookmarkStart w:id="54" w:name="_f6wm9mwtdg4e" w:colFirst="0" w:colLast="0"/>
      <w:bookmarkEnd w:id="54"/>
      <w:r>
        <w:rPr>
          <w:rFonts w:ascii="Times New Roman" w:hAnsi="Times New Roman" w:eastAsia="Times New Roman" w:cs="Times New Roman"/>
          <w:b/>
          <w:bCs/>
          <w:color w:val="0F1115"/>
          <w:sz w:val="28"/>
          <w:szCs w:val="28"/>
          <w:rtl w:val="0"/>
          <w:rPrChange w:id="193" w:author="Карина Гареева" w:date="2025-12-25T00:04:37Z">
            <w:rPr>
              <w:rFonts w:ascii="Times New Roman" w:hAnsi="Times New Roman" w:eastAsia="Times New Roman" w:cs="Times New Roman"/>
              <w:b/>
              <w:bCs/>
              <w:color w:val="0F1115"/>
              <w:rtl w:val="0"/>
            </w:rPr>
          </w:rPrChange>
        </w:rPr>
        <w:t>Погрешность из-за квантования</w:t>
      </w:r>
    </w:p>
    <w:p w14:paraId="00000123">
      <w:pPr>
        <w:keepNext w:val="0"/>
        <w:keepLines w:val="0"/>
        <w:shd w:val="clear" w:fill="FFFFFF"/>
        <w:spacing w:before="0" w:beforeLines="0" w:after="0" w:afterLines="0" w:line="360" w:lineRule="auto"/>
        <w:jc w:val="both"/>
        <w:rPr>
          <w:sz w:val="28"/>
          <w:szCs w:val="28"/>
          <w:rPrChange w:id="195" w:author="Карина Гареева" w:date="2025-12-25T00:04:37Z">
            <w:rPr/>
          </w:rPrChange>
        </w:rPr>
        <w:pPrChange w:id="194" w:author="Карина Гареева" w:date="2025-12-25T00:30:16Z">
          <w:pPr>
            <w:keepNext w:val="0"/>
            <w:keepLines w:val="0"/>
            <w:shd w:val="clear" w:fill="FFFFFF"/>
            <w:spacing w:before="0" w:after="0"/>
            <w:jc w:val="both"/>
          </w:pPr>
        </w:pPrChange>
      </w:pPr>
      <w:bookmarkStart w:id="55" w:name="_j8ss635kdfm" w:colFirst="0" w:colLast="0"/>
      <w:bookmarkEnd w:id="55"/>
      <w:r>
        <w:rPr>
          <w:rFonts w:ascii="Times New Roman" w:hAnsi="Times New Roman" w:eastAsia="Times New Roman" w:cs="Times New Roman"/>
          <w:b/>
          <w:bCs/>
          <w:color w:val="0F1115"/>
          <w:sz w:val="28"/>
          <w:szCs w:val="28"/>
          <w:rtl w:val="0"/>
        </w:rPr>
        <w:t>Теорема Крамера-Рао для оценки дисперсии частоты:</w:t>
      </w:r>
    </w:p>
    <w:p w14:paraId="00000125">
      <w:pPr>
        <w:spacing w:before="0" w:beforeLines="0" w:after="0" w:afterLines="0" w:line="360" w:lineRule="auto"/>
        <w:rPr>
          <w:rFonts w:ascii="Times New Roman" w:hAnsi="Times New Roman" w:eastAsia="Times New Roman" w:cs="Times New Roman"/>
          <w:sz w:val="28"/>
          <w:szCs w:val="28"/>
        </w:rPr>
        <w:pPrChange w:id="196" w:author="Карина Гареева" w:date="2025-12-25T00:30:16Z">
          <w:pPr>
            <w:spacing w:before="0" w:after="0" w:line="360" w:lineRule="auto"/>
          </w:pPr>
        </w:pPrChange>
      </w:pPr>
      <w:r>
        <w:rPr>
          <w:rFonts w:ascii="Times New Roman" w:hAnsi="Times New Roman" w:eastAsia="Times New Roman" w:cs="Times New Roman"/>
          <w:sz w:val="28"/>
          <w:szCs w:val="28"/>
          <w:rtl w:val="0"/>
        </w:rPr>
        <w:t xml:space="preserve">  f_KR = (6*fs²) / ((2π)² * SNR * N³)</w:t>
      </w:r>
    </w:p>
    <w:p w14:paraId="00000126">
      <w:pPr>
        <w:spacing w:before="0" w:beforeLines="0" w:after="0" w:afterLines="0" w:line="360" w:lineRule="auto"/>
        <w:rPr>
          <w:rFonts w:ascii="Times New Roman" w:hAnsi="Times New Roman" w:eastAsia="Times New Roman" w:cs="Times New Roman"/>
          <w:sz w:val="28"/>
          <w:szCs w:val="28"/>
        </w:rPr>
        <w:pPrChange w:id="197"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Для параметров:</w:t>
      </w:r>
    </w:p>
    <w:p w14:paraId="00000129">
      <w:pPr>
        <w:spacing w:before="0" w:beforeLines="0" w:after="0" w:afterLines="0" w:line="360" w:lineRule="auto"/>
        <w:rPr>
          <w:rFonts w:ascii="Times New Roman" w:hAnsi="Times New Roman" w:eastAsia="Times New Roman" w:cs="Times New Roman"/>
          <w:sz w:val="28"/>
          <w:szCs w:val="28"/>
        </w:rPr>
        <w:pPrChange w:id="198" w:author="Карина Гареева" w:date="2025-12-25T00:30:16Z">
          <w:pPr>
            <w:spacing w:before="0" w:after="0" w:line="360" w:lineRule="auto"/>
          </w:pPr>
        </w:pPrChange>
      </w:pPr>
      <w:r>
        <w:rPr>
          <w:rFonts w:ascii="Times New Roman" w:hAnsi="Times New Roman" w:eastAsia="Times New Roman" w:cs="Times New Roman"/>
          <w:sz w:val="28"/>
          <w:szCs w:val="28"/>
          <w:rtl w:val="0"/>
        </w:rPr>
        <w:t>fs = 10000  SNR = 100   N = 2048</w:t>
      </w:r>
    </w:p>
    <w:p w14:paraId="0000012A">
      <w:pPr>
        <w:spacing w:before="0" w:beforeLines="0" w:after="0" w:afterLines="0" w:line="360" w:lineRule="auto"/>
        <w:rPr>
          <w:sz w:val="28"/>
          <w:szCs w:val="28"/>
          <w:rPrChange w:id="200" w:author="Карина Гареева" w:date="2025-12-25T00:04:37Z">
            <w:rPr/>
          </w:rPrChange>
        </w:rPr>
        <w:pPrChange w:id="199"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погрешность составляет примерно 0.05 Гц</w:t>
      </w:r>
    </w:p>
    <w:p w14:paraId="0000012B">
      <w:pPr>
        <w:shd w:val="clear" w:fill="FFFFFF"/>
        <w:spacing w:before="0" w:beforeLines="0" w:after="0" w:afterLines="0" w:line="360" w:lineRule="auto"/>
        <w:ind w:firstLine="720"/>
        <w:jc w:val="both"/>
        <w:rPr>
          <w:rFonts w:ascii="Times New Roman" w:hAnsi="Times New Roman" w:eastAsia="Times New Roman" w:cs="Times New Roman"/>
          <w:color w:val="0F1115"/>
          <w:sz w:val="28"/>
          <w:szCs w:val="28"/>
        </w:rPr>
        <w:pPrChange w:id="201"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Вывод: Параметры АЦП (10 кГц, 12 бит) обеспечивают достаточную точность для гитарного тюнера.</w:t>
      </w:r>
    </w:p>
    <w:p w14:paraId="0000012C">
      <w:pPr>
        <w:spacing w:before="0" w:beforeLines="0" w:after="0" w:afterLines="0" w:line="360" w:lineRule="auto"/>
        <w:ind w:left="1440" w:firstLine="0"/>
        <w:jc w:val="left"/>
        <w:outlineLvl w:val="0"/>
        <w:rPr>
          <w:rFonts w:ascii="Times New Roman" w:hAnsi="Times New Roman" w:eastAsia="Times New Roman" w:cs="Times New Roman"/>
          <w:b/>
          <w:bCs/>
          <w:sz w:val="28"/>
          <w:szCs w:val="28"/>
        </w:rPr>
        <w:pPrChange w:id="202" w:author="Карина Гареева" w:date="2025-12-25T00:30:16Z">
          <w:pPr>
            <w:spacing w:before="0" w:after="0" w:line="360" w:lineRule="auto"/>
            <w:ind w:left="1440" w:firstLine="0"/>
            <w:jc w:val="left"/>
            <w:outlineLvl w:val="0"/>
          </w:pPr>
        </w:pPrChange>
      </w:pPr>
      <w:bookmarkStart w:id="56" w:name="_Toc19256"/>
      <w:bookmarkStart w:id="57" w:name="_Toc6748"/>
      <w:bookmarkStart w:id="58" w:name="_Toc1037"/>
      <w:r>
        <w:rPr>
          <w:rFonts w:ascii="Times New Roman" w:hAnsi="Times New Roman" w:eastAsia="Times New Roman" w:cs="Times New Roman"/>
          <w:b/>
          <w:bCs/>
          <w:sz w:val="28"/>
          <w:szCs w:val="28"/>
          <w:rtl w:val="0"/>
        </w:rPr>
        <w:t>1.</w:t>
      </w:r>
      <w:r>
        <w:rPr>
          <w:rFonts w:hint="default" w:ascii="Times New Roman" w:hAnsi="Times New Roman" w:eastAsia="Times New Roman" w:cs="Times New Roman"/>
          <w:b/>
          <w:bCs/>
          <w:sz w:val="28"/>
          <w:szCs w:val="28"/>
          <w:rtl w:val="0"/>
          <w:lang w:val="ru-RU"/>
        </w:rPr>
        <w:t>4</w:t>
      </w:r>
      <w:r>
        <w:rPr>
          <w:rFonts w:ascii="Times New Roman" w:hAnsi="Times New Roman" w:eastAsia="Times New Roman" w:cs="Times New Roman"/>
          <w:b/>
          <w:bCs/>
          <w:sz w:val="28"/>
          <w:szCs w:val="28"/>
          <w:rtl w:val="0"/>
        </w:rPr>
        <w:t>. Принципы работы выбранных алгоритмов анализа.</w:t>
      </w:r>
      <w:bookmarkEnd w:id="56"/>
      <w:bookmarkEnd w:id="57"/>
      <w:bookmarkEnd w:id="58"/>
    </w:p>
    <w:p w14:paraId="0000012D">
      <w:pPr>
        <w:spacing w:before="0" w:beforeLines="0" w:after="0" w:afterLines="0" w:line="360" w:lineRule="auto"/>
        <w:jc w:val="center"/>
        <w:outlineLvl w:val="1"/>
        <w:rPr>
          <w:rFonts w:ascii="Times New Roman" w:hAnsi="Times New Roman" w:eastAsia="Times New Roman" w:cs="Times New Roman"/>
          <w:sz w:val="28"/>
          <w:szCs w:val="28"/>
        </w:rPr>
        <w:pPrChange w:id="203" w:author="Карина Гареева" w:date="2025-12-25T00:30:16Z">
          <w:pPr>
            <w:spacing w:before="0" w:after="0" w:line="360" w:lineRule="auto"/>
            <w:jc w:val="center"/>
            <w:outlineLvl w:val="1"/>
          </w:pPr>
        </w:pPrChange>
      </w:pPr>
      <w:bookmarkStart w:id="59" w:name="_Toc26497"/>
      <w:bookmarkStart w:id="60" w:name="_Toc17852"/>
      <w:bookmarkStart w:id="61" w:name="_Toc29882"/>
      <w:r>
        <w:rPr>
          <w:rFonts w:ascii="Times New Roman" w:hAnsi="Times New Roman" w:eastAsia="Times New Roman" w:cs="Times New Roman"/>
          <w:b/>
          <w:bCs/>
          <w:sz w:val="28"/>
          <w:szCs w:val="28"/>
          <w:rtl w:val="0"/>
        </w:rPr>
        <w:t>1.</w:t>
      </w:r>
      <w:r>
        <w:rPr>
          <w:rFonts w:hint="default" w:ascii="Times New Roman" w:hAnsi="Times New Roman" w:eastAsia="Times New Roman" w:cs="Times New Roman"/>
          <w:b/>
          <w:bCs/>
          <w:sz w:val="28"/>
          <w:szCs w:val="28"/>
          <w:rtl w:val="0"/>
          <w:lang w:val="ru-RU"/>
        </w:rPr>
        <w:t>4</w:t>
      </w:r>
      <w:r>
        <w:rPr>
          <w:rFonts w:ascii="Times New Roman" w:hAnsi="Times New Roman" w:eastAsia="Times New Roman" w:cs="Times New Roman"/>
          <w:b/>
          <w:bCs/>
          <w:sz w:val="28"/>
          <w:szCs w:val="28"/>
          <w:rtl w:val="0"/>
        </w:rPr>
        <w:t>.1 FAST FOURIER TRANSFORM</w:t>
      </w:r>
      <w:bookmarkEnd w:id="59"/>
      <w:bookmarkEnd w:id="60"/>
      <w:bookmarkEnd w:id="61"/>
    </w:p>
    <w:p w14:paraId="0000012E">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04"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 xml:space="preserve">Быстрое преобразование Фурье - </w:t>
      </w:r>
      <w:r>
        <w:fldChar w:fldCharType="begin"/>
      </w:r>
      <w:r>
        <w:instrText xml:space="preserve"> HYPERLINK "https://ru.wikipedia.org/wiki/%D0%90%D0%BB%D0%B3%D0%BE%D1%80%D0%B8%D1%82%D0%BC" \h </w:instrText>
      </w:r>
      <w:r>
        <w:fldChar w:fldCharType="separate"/>
      </w:r>
      <w:r>
        <w:rPr>
          <w:rFonts w:ascii="Times New Roman" w:hAnsi="Times New Roman" w:eastAsia="Times New Roman" w:cs="Times New Roman"/>
          <w:sz w:val="28"/>
          <w:szCs w:val="28"/>
          <w:rtl w:val="0"/>
        </w:rPr>
        <w:t>алгоритм</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ускоренного вычисления </w:t>
      </w:r>
      <w:r>
        <w:fldChar w:fldCharType="begin"/>
      </w:r>
      <w:r>
        <w:instrText xml:space="preserve"> HYPERLINK "https://ru.wikipedia.org/wiki/%D0%94%D0%B8%D1%81%D0%BA%D1%80%D0%B5%D1%82%D0%BD%D0%BE%D0%B5_%D0%BF%D1%80%D0%B5%D0%BE%D0%B1%D1%80%D0%B0%D0%B7%D0%BE%D0%B2%D0%B0%D0%BD%D0%B8%D0%B5_%D0%A4%D1%83%D1%80%D1%8C%D0%B5" \h </w:instrText>
      </w:r>
      <w:r>
        <w:fldChar w:fldCharType="separate"/>
      </w:r>
      <w:r>
        <w:rPr>
          <w:rFonts w:ascii="Times New Roman" w:hAnsi="Times New Roman" w:eastAsia="Times New Roman" w:cs="Times New Roman"/>
          <w:sz w:val="28"/>
          <w:szCs w:val="28"/>
          <w:rtl w:val="0"/>
        </w:rPr>
        <w:t>дискретного преобразования Фурье</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Под быстрым преобразованием Фурье понимается один из алгоритмов, называемый алгоритмом прореживания по частоте - времени, имеющий </w:t>
      </w:r>
      <w:r>
        <w:fldChar w:fldCharType="begin"/>
      </w:r>
      <w:r>
        <w:instrText xml:space="preserve"> HYPERLINK "https://ru.wikipedia.org/wiki/%D0%92%D1%8B%D1%87%D0%B8%D1%81%D0%BB%D0%B8%D1%82%D0%B5%D0%BB%D1%8C%D0%BD%D0%B0%D1%8F_%D1%81%D0%BB%D0%BE%D0%B6%D0%BD%D0%BE%D1%81%D1%82%D1%8C" \h </w:instrText>
      </w:r>
      <w:r>
        <w:fldChar w:fldCharType="separate"/>
      </w:r>
      <w:r>
        <w:rPr>
          <w:rFonts w:ascii="Times New Roman" w:hAnsi="Times New Roman" w:eastAsia="Times New Roman" w:cs="Times New Roman"/>
          <w:sz w:val="28"/>
          <w:szCs w:val="28"/>
          <w:rtl w:val="0"/>
        </w:rPr>
        <w:t>сложность</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O(Nlog</w:t>
      </w:r>
      <w:del w:id="205" w:author="Карина Гареева" w:date="2025-12-25T00:06:03Z">
        <w:r>
          <w:rPr>
            <w:rFonts w:ascii="Times New Roman" w:hAnsi="Times New Roman" w:eastAsia="Times New Roman" w:cs="Times New Roman"/>
            <w:sz w:val="28"/>
            <w:szCs w:val="28"/>
            <w:rtl w:val="0"/>
          </w:rPr>
          <w:delText>⁡</w:delText>
        </w:r>
      </w:del>
      <w:r>
        <w:rPr>
          <w:rFonts w:ascii="Times New Roman" w:hAnsi="Times New Roman" w:eastAsia="Times New Roman" w:cs="Times New Roman"/>
          <w:sz w:val="28"/>
          <w:szCs w:val="28"/>
          <w:rtl w:val="0"/>
        </w:rPr>
        <w:t>(N)).</w:t>
      </w:r>
    </w:p>
    <w:p w14:paraId="0000012F">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06"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Пошаговый результат работы X = np.fft.fft(x):</w:t>
      </w:r>
    </w:p>
    <w:p w14:paraId="00000130">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07"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Допустим, x_clean - это массив из N вещественных чисел.</w:t>
      </w:r>
    </w:p>
    <w:p w14:paraId="00000131">
      <w:pPr>
        <w:shd w:val="clear" w:fill="FFFFFF"/>
        <w:spacing w:before="0" w:beforeLines="0" w:after="0" w:afterLines="0" w:line="360" w:lineRule="auto"/>
        <w:jc w:val="both"/>
        <w:rPr>
          <w:rFonts w:ascii="Times New Roman" w:hAnsi="Times New Roman" w:eastAsia="Times New Roman" w:cs="Times New Roman"/>
          <w:sz w:val="28"/>
          <w:szCs w:val="28"/>
        </w:rPr>
        <w:pPrChange w:id="208" w:author="Карина Гареева" w:date="2025-12-25T00:30:16Z">
          <w:pPr>
            <w:shd w:val="clear" w:fill="FFFFFF"/>
            <w:spacing w:before="0" w:after="0" w:line="360" w:lineRule="auto"/>
            <w:jc w:val="both"/>
          </w:pPr>
        </w:pPrChange>
      </w:pPr>
      <w:r>
        <w:rPr>
          <w:rFonts w:ascii="Times New Roman" w:hAnsi="Times New Roman" w:eastAsia="Times New Roman" w:cs="Times New Roman"/>
          <w:sz w:val="28"/>
          <w:szCs w:val="28"/>
          <w:rtl w:val="0"/>
        </w:rPr>
        <w:t>Шаг 1: Входные данные (временная область)</w:t>
      </w:r>
    </w:p>
    <w:p w14:paraId="00000132">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09"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x_clean = [x[0], x[1], x[2], ..., x[N-1]]</w:t>
      </w:r>
    </w:p>
    <w:p w14:paraId="00000133">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10"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 xml:space="preserve">Сигнал во временной области (например, напряжение, записанное </w:t>
      </w:r>
      <w:del w:id="211" w:author="Карина Гареева" w:date="2025-12-25T00:06:28Z">
        <w:r>
          <w:rPr>
            <w:rFonts w:ascii="Times New Roman" w:hAnsi="Times New Roman" w:eastAsia="Times New Roman" w:cs="Times New Roman"/>
            <w:sz w:val="28"/>
            <w:szCs w:val="28"/>
            <w:rtl w:val="0"/>
          </w:rPr>
          <w:delText>с</w:delText>
        </w:r>
      </w:del>
      <w:del w:id="212" w:author="Карина Гареева" w:date="2025-12-25T00:06:27Z">
        <w:r>
          <w:rPr>
            <w:rFonts w:ascii="Times New Roman" w:hAnsi="Times New Roman" w:eastAsia="Times New Roman" w:cs="Times New Roman"/>
            <w:sz w:val="28"/>
            <w:szCs w:val="28"/>
            <w:rtl w:val="0"/>
          </w:rPr>
          <w:delText xml:space="preserve"> </w:delText>
        </w:r>
      </w:del>
      <w:del w:id="213" w:author="Карина Гареева" w:date="2025-12-25T00:06:26Z">
        <w:r>
          <w:rPr>
            <w:rFonts w:ascii="Times New Roman" w:hAnsi="Times New Roman" w:eastAsia="Times New Roman" w:cs="Times New Roman"/>
            <w:sz w:val="28"/>
            <w:szCs w:val="28"/>
            <w:rtl w:val="0"/>
          </w:rPr>
          <w:delText xml:space="preserve">микрофона </w:delText>
        </w:r>
      </w:del>
      <w:r>
        <w:rPr>
          <w:rFonts w:ascii="Times New Roman" w:hAnsi="Times New Roman" w:eastAsia="Times New Roman" w:cs="Times New Roman"/>
          <w:sz w:val="28"/>
          <w:szCs w:val="28"/>
          <w:rtl w:val="0"/>
        </w:rPr>
        <w:t>в моменты времени t0, t1, ...).</w:t>
      </w:r>
    </w:p>
    <w:p w14:paraId="00000134">
      <w:pPr>
        <w:shd w:val="clear" w:fill="FFFFFF"/>
        <w:spacing w:before="0" w:beforeLines="0" w:after="0" w:afterLines="0" w:line="360" w:lineRule="auto"/>
        <w:jc w:val="both"/>
        <w:rPr>
          <w:rFonts w:ascii="Times New Roman" w:hAnsi="Times New Roman" w:eastAsia="Times New Roman" w:cs="Times New Roman"/>
          <w:sz w:val="28"/>
          <w:szCs w:val="28"/>
        </w:rPr>
        <w:pPrChange w:id="214" w:author="Карина Гареева" w:date="2025-12-25T00:30:16Z">
          <w:pPr>
            <w:shd w:val="clear" w:fill="FFFFFF"/>
            <w:spacing w:before="0" w:after="0" w:line="360" w:lineRule="auto"/>
            <w:jc w:val="both"/>
          </w:pPr>
        </w:pPrChange>
      </w:pPr>
      <w:r>
        <w:rPr>
          <w:rFonts w:ascii="Times New Roman" w:hAnsi="Times New Roman" w:eastAsia="Times New Roman" w:cs="Times New Roman"/>
          <w:sz w:val="28"/>
          <w:szCs w:val="28"/>
          <w:rtl w:val="0"/>
        </w:rPr>
        <w:t>Шаг 2: Выполнение БПФ</w:t>
      </w:r>
    </w:p>
    <w:p w14:paraId="00000135">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15"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Алгоритм (Cooley-Tukey) эффективно вычисляет формулу ДПФ:</w:t>
      </w:r>
    </w:p>
    <w:p w14:paraId="00000136">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16"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X[k] = Σ (x[n] * exp(-2πj * k * n / N)) для n = 0...N-1</w:t>
      </w:r>
    </w:p>
    <w:p w14:paraId="00000137">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17"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Где:</w:t>
      </w:r>
    </w:p>
    <w:p w14:paraId="00000138">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18"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j - мнимая единица.</w:t>
      </w:r>
    </w:p>
    <w:p w14:paraId="00000139">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19"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exp(-2πj * k * n / N) - это комплексная экспонента, представляющая гармонику с частотой k.</w:t>
      </w:r>
    </w:p>
    <w:p w14:paraId="0000013A">
      <w:pPr>
        <w:shd w:val="clear" w:fill="FFFFFF"/>
        <w:spacing w:before="0" w:beforeLines="0" w:after="0" w:afterLines="0" w:line="360" w:lineRule="auto"/>
        <w:jc w:val="both"/>
        <w:rPr>
          <w:rFonts w:ascii="Times New Roman" w:hAnsi="Times New Roman" w:eastAsia="Times New Roman" w:cs="Times New Roman"/>
          <w:sz w:val="28"/>
          <w:szCs w:val="28"/>
        </w:rPr>
        <w:pPrChange w:id="220" w:author="Карина Гареева" w:date="2025-12-25T00:30:16Z">
          <w:pPr>
            <w:shd w:val="clear" w:fill="FFFFFF"/>
            <w:spacing w:before="0" w:after="0" w:line="360" w:lineRule="auto"/>
            <w:jc w:val="both"/>
          </w:pPr>
        </w:pPrChange>
      </w:pPr>
      <w:r>
        <w:rPr>
          <w:rFonts w:ascii="Times New Roman" w:hAnsi="Times New Roman" w:eastAsia="Times New Roman" w:cs="Times New Roman"/>
          <w:sz w:val="28"/>
          <w:szCs w:val="28"/>
          <w:rtl w:val="0"/>
        </w:rPr>
        <w:t>Шаг 3: Выходные данные (частотная область)</w:t>
      </w:r>
    </w:p>
    <w:p w14:paraId="0000013B">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21"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На выходе получается массив X той же длины N, но состоящий из комплексных чисел.</w:t>
      </w:r>
    </w:p>
    <w:p w14:paraId="0000013C">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22"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X = [X[0], X[1], X[2], ..., X[N-1]]</w:t>
      </w:r>
    </w:p>
    <w:p w14:paraId="0000013D">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23"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X[0] - это постоянная составляющая (DC offset). Среднее значение сигнала. Амплитуда "нулевой частоты".</w:t>
      </w:r>
    </w:p>
    <w:p w14:paraId="0000013E">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24"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X[1] до X[N//2 - 1] - положительные частоты.</w:t>
      </w:r>
    </w:p>
    <w:p w14:paraId="0000013F">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25"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X[1] соответствует частоте 1 * Fs / N (самая низкая нетривиальная частота).</w:t>
      </w:r>
    </w:p>
    <w:p w14:paraId="00000140">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26"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X[2] соответствует частоте 2 * Fs / N…</w:t>
      </w:r>
    </w:p>
    <w:p w14:paraId="00000141">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27"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Fs - частота дискретизации.</w:t>
      </w:r>
    </w:p>
    <w:p w14:paraId="00000142">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28"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X[N//2] - это частота Найквиста (Fs / 2). Максимальная частота, которую можно восстановить по данному сигналу.</w:t>
      </w:r>
    </w:p>
    <w:p w14:paraId="00000143">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29"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 xml:space="preserve">X[N//2 + 1] до X[N-1] - отрицательные частоты (для вещественного входного сигнала они являются комплексно-сопряженными к положительным и не несут новой информации). </w:t>
      </w:r>
    </w:p>
    <w:p w14:paraId="00000144">
      <w:pPr>
        <w:spacing w:before="0" w:beforeLines="0" w:after="0" w:afterLines="0" w:line="360" w:lineRule="auto"/>
        <w:jc w:val="center"/>
        <w:rPr>
          <w:rFonts w:ascii="Times New Roman" w:hAnsi="Times New Roman" w:eastAsia="Times New Roman" w:cs="Times New Roman"/>
          <w:sz w:val="28"/>
          <w:szCs w:val="28"/>
        </w:rPr>
        <w:pPrChange w:id="230" w:author="Карина Гареева" w:date="2025-12-25T00:30:16Z">
          <w:pPr>
            <w:spacing w:before="0" w:after="0" w:line="360" w:lineRule="auto"/>
            <w:jc w:val="center"/>
          </w:pPr>
        </w:pPrChange>
      </w:pPr>
      <w:r>
        <w:rPr>
          <w:rFonts w:ascii="Times New Roman" w:hAnsi="Times New Roman" w:eastAsia="Times New Roman" w:cs="Times New Roman"/>
          <w:sz w:val="28"/>
          <w:szCs w:val="28"/>
        </w:rPr>
        <w:drawing>
          <wp:inline distT="114300" distB="114300" distL="114300" distR="114300">
            <wp:extent cx="3195320" cy="2290445"/>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38" name="image40.png"/>
                    <pic:cNvPicPr preferRelativeResize="0"/>
                  </pic:nvPicPr>
                  <pic:blipFill>
                    <a:blip r:embed="rId9"/>
                    <a:srcRect/>
                    <a:stretch>
                      <a:fillRect/>
                    </a:stretch>
                  </pic:blipFill>
                  <pic:spPr>
                    <a:xfrm>
                      <a:off x="0" y="0"/>
                      <a:ext cx="3195353" cy="2290763"/>
                    </a:xfrm>
                    <a:prstGeom prst="rect">
                      <a:avLst/>
                    </a:prstGeom>
                  </pic:spPr>
                </pic:pic>
              </a:graphicData>
            </a:graphic>
          </wp:inline>
        </w:drawing>
      </w:r>
    </w:p>
    <w:p w14:paraId="1B67E425">
      <w:pPr>
        <w:spacing w:before="0" w:beforeLines="0" w:after="0" w:afterLines="0" w:line="360" w:lineRule="auto"/>
        <w:jc w:val="center"/>
        <w:rPr>
          <w:rFonts w:hint="default" w:ascii="Times New Roman" w:hAnsi="Times New Roman" w:eastAsia="Times New Roman" w:cs="Times New Roman"/>
          <w:sz w:val="28"/>
          <w:szCs w:val="28"/>
          <w:lang w:val="ru-RU"/>
        </w:rPr>
        <w:pPrChange w:id="231" w:author="Карина Гареева" w:date="2025-12-25T00:30:16Z">
          <w:pPr>
            <w:spacing w:before="0" w:after="0" w:line="360" w:lineRule="auto"/>
            <w:jc w:val="center"/>
          </w:pPr>
        </w:pPrChange>
      </w:pPr>
      <w:r>
        <w:rPr>
          <w:rFonts w:ascii="Times New Roman" w:hAnsi="Times New Roman" w:eastAsia="Times New Roman" w:cs="Times New Roman"/>
          <w:sz w:val="28"/>
          <w:szCs w:val="28"/>
          <w:lang w:val="ru-RU"/>
        </w:rPr>
        <w:t>Рисунок</w:t>
      </w:r>
      <w:r>
        <w:rPr>
          <w:rFonts w:hint="default" w:ascii="Times New Roman" w:hAnsi="Times New Roman" w:eastAsia="Times New Roman" w:cs="Times New Roman"/>
          <w:sz w:val="28"/>
          <w:szCs w:val="28"/>
          <w:lang w:val="ru-RU"/>
        </w:rPr>
        <w:t xml:space="preserve"> 4 - Быстрое преобразование Фурье.</w:t>
      </w:r>
    </w:p>
    <w:p w14:paraId="6C745C63">
      <w:pPr>
        <w:spacing w:before="0" w:beforeLines="0" w:after="0" w:afterLines="0" w:line="360" w:lineRule="auto"/>
        <w:jc w:val="center"/>
        <w:outlineLvl w:val="1"/>
        <w:rPr>
          <w:ins w:id="233" w:author="Карина Гареева" w:date="2025-12-25T00:08:12Z"/>
          <w:rFonts w:ascii="Times New Roman" w:hAnsi="Times New Roman" w:eastAsia="Times New Roman" w:cs="Times New Roman"/>
          <w:b/>
          <w:bCs/>
          <w:sz w:val="28"/>
          <w:szCs w:val="28"/>
          <w:rtl w:val="0"/>
        </w:rPr>
        <w:pPrChange w:id="232" w:author="Карина Гареева" w:date="2025-12-25T00:30:16Z">
          <w:pPr>
            <w:spacing w:before="0" w:after="0" w:line="360" w:lineRule="auto"/>
            <w:jc w:val="center"/>
            <w:outlineLvl w:val="1"/>
          </w:pPr>
        </w:pPrChange>
      </w:pPr>
      <w:bookmarkStart w:id="62" w:name="_Toc6104"/>
      <w:bookmarkStart w:id="63" w:name="_Toc16211"/>
    </w:p>
    <w:p w14:paraId="5A07DC25">
      <w:pPr>
        <w:spacing w:before="0" w:beforeLines="0" w:after="0" w:afterLines="0" w:line="360" w:lineRule="auto"/>
        <w:jc w:val="center"/>
        <w:outlineLvl w:val="1"/>
        <w:rPr>
          <w:ins w:id="235" w:author="Карина Гареева" w:date="2025-12-25T00:08:13Z"/>
          <w:rFonts w:ascii="Times New Roman" w:hAnsi="Times New Roman" w:eastAsia="Times New Roman" w:cs="Times New Roman"/>
          <w:b/>
          <w:bCs/>
          <w:sz w:val="28"/>
          <w:szCs w:val="28"/>
          <w:rtl w:val="0"/>
        </w:rPr>
        <w:pPrChange w:id="234" w:author="Карина Гареева" w:date="2025-12-25T00:30:16Z">
          <w:pPr>
            <w:spacing w:before="0" w:after="0" w:line="360" w:lineRule="auto"/>
            <w:jc w:val="center"/>
            <w:outlineLvl w:val="1"/>
          </w:pPr>
        </w:pPrChange>
      </w:pPr>
    </w:p>
    <w:p w14:paraId="00000145">
      <w:pPr>
        <w:spacing w:before="0" w:beforeLines="0" w:after="0" w:afterLines="0" w:line="360" w:lineRule="auto"/>
        <w:jc w:val="center"/>
        <w:outlineLvl w:val="1"/>
        <w:rPr>
          <w:rFonts w:ascii="Times New Roman" w:hAnsi="Times New Roman" w:eastAsia="Times New Roman" w:cs="Times New Roman"/>
          <w:b/>
          <w:bCs/>
          <w:sz w:val="28"/>
          <w:szCs w:val="28"/>
        </w:rPr>
        <w:pPrChange w:id="236" w:author="Карина Гареева" w:date="2025-12-25T00:30:16Z">
          <w:pPr>
            <w:spacing w:before="0" w:after="0" w:line="360" w:lineRule="auto"/>
            <w:jc w:val="center"/>
            <w:outlineLvl w:val="1"/>
          </w:pPr>
        </w:pPrChange>
      </w:pPr>
      <w:bookmarkStart w:id="64" w:name="_Toc14490"/>
      <w:r>
        <w:rPr>
          <w:rFonts w:ascii="Times New Roman" w:hAnsi="Times New Roman" w:eastAsia="Times New Roman" w:cs="Times New Roman"/>
          <w:b/>
          <w:bCs/>
          <w:sz w:val="28"/>
          <w:szCs w:val="28"/>
          <w:rtl w:val="0"/>
        </w:rPr>
        <w:t>1.</w:t>
      </w:r>
      <w:r>
        <w:rPr>
          <w:rFonts w:hint="default" w:ascii="Times New Roman" w:hAnsi="Times New Roman" w:eastAsia="Times New Roman" w:cs="Times New Roman"/>
          <w:b/>
          <w:bCs/>
          <w:sz w:val="28"/>
          <w:szCs w:val="28"/>
          <w:rtl w:val="0"/>
          <w:lang w:val="ru-RU"/>
        </w:rPr>
        <w:t>4</w:t>
      </w:r>
      <w:r>
        <w:rPr>
          <w:rFonts w:ascii="Times New Roman" w:hAnsi="Times New Roman" w:eastAsia="Times New Roman" w:cs="Times New Roman"/>
          <w:b/>
          <w:bCs/>
          <w:sz w:val="28"/>
          <w:szCs w:val="28"/>
          <w:rtl w:val="0"/>
        </w:rPr>
        <w:t>.2 Оконные функции</w:t>
      </w:r>
      <w:bookmarkEnd w:id="62"/>
      <w:bookmarkEnd w:id="63"/>
      <w:bookmarkEnd w:id="64"/>
    </w:p>
    <w:p w14:paraId="00000146">
      <w:pPr>
        <w:shd w:val="clear" w:fill="FFFFFF"/>
        <w:spacing w:before="0" w:beforeLines="0" w:after="0" w:afterLines="0" w:line="360" w:lineRule="auto"/>
        <w:ind w:firstLine="720"/>
        <w:jc w:val="both"/>
        <w:rPr>
          <w:rFonts w:ascii="Times New Roman" w:hAnsi="Times New Roman" w:eastAsia="Times New Roman" w:cs="Times New Roman"/>
          <w:sz w:val="28"/>
          <w:szCs w:val="28"/>
          <w:highlight w:val="white"/>
        </w:rPr>
        <w:pPrChange w:id="237"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highlight w:val="white"/>
          <w:rtl w:val="0"/>
        </w:rPr>
        <w:t xml:space="preserve">Для аналоговых сигналов его спектр - дельта-функция на частоте сигнала. На практике спектр реального ограниченного по времени гармонического сигнала эквивалентен функции </w:t>
      </w:r>
      <w:r>
        <w:rPr>
          <w:rFonts w:ascii="Times New Roman" w:hAnsi="Times New Roman" w:eastAsia="Times New Roman" w:cs="Times New Roman"/>
          <w:sz w:val="28"/>
          <w:szCs w:val="28"/>
          <w:rtl w:val="0"/>
        </w:rPr>
        <w:t xml:space="preserve">sin(x)/х=sinc(x) </w:t>
      </w:r>
      <w:r>
        <w:rPr>
          <w:rFonts w:ascii="Times New Roman" w:hAnsi="Times New Roman" w:eastAsia="Times New Roman" w:cs="Times New Roman"/>
          <w:sz w:val="28"/>
          <w:szCs w:val="28"/>
          <w:highlight w:val="white"/>
          <w:rtl w:val="0"/>
        </w:rPr>
        <w:t>а ширина главного лепестка зависит от длительности интервала анализа сигнала Т. Ограничение по времени - умножение сигнала на прямоугольную огибающую.</w:t>
      </w:r>
    </w:p>
    <w:p w14:paraId="00000147">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38"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В задачах цифровой обработки сигналов созданы окна различной формы, которые при наложении на сигнал во временной области, позволяют качественно улучшить его спектральные характеристики.</w:t>
      </w:r>
    </w:p>
    <w:p w14:paraId="00000148">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39"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Правило: чем сильнее подавление боковых лепестков спектра, тем шире главный лепесток спектра, и наоборот.</w:t>
      </w:r>
    </w:p>
    <w:p w14:paraId="00000149">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40"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sz w:val="28"/>
          <w:szCs w:val="28"/>
          <w:rtl w:val="0"/>
        </w:rPr>
        <w:t>Так как анализ сигнала выполняется на конечном временном интервале фиксированной длины, реальный сигнал «обрезается» прямоугольным окном. Это приводит к спектральной утечке — энергии одной частоты распределяется по соседним частотным бинам БПФ, образуя боковые лепестки.</w:t>
      </w:r>
      <w:r>
        <w:rPr>
          <w:rFonts w:ascii="Times New Roman" w:hAnsi="Times New Roman" w:eastAsia="Times New Roman" w:cs="Times New Roman"/>
          <w:sz w:val="28"/>
          <w:szCs w:val="28"/>
          <w:rtl w:val="0"/>
        </w:rPr>
        <w:br w:type="textWrapping"/>
      </w:r>
      <w:ins w:id="241" w:author="Карина Гареева" w:date="2025-12-25T00:13:02Z">
        <w:r>
          <w:rPr>
            <w:rFonts w:hint="default" w:ascii="Times New Roman" w:hAnsi="Times New Roman" w:eastAsia="Times New Roman" w:cs="Times New Roman"/>
            <w:sz w:val="28"/>
            <w:szCs w:val="28"/>
            <w:rtl w:val="0"/>
            <w:lang w:val="ru-RU"/>
          </w:rPr>
          <w:tab/>
        </w:r>
      </w:ins>
      <w:del w:id="242" w:author="Карина Гареева" w:date="2025-12-25T00:13:01Z">
        <w:r>
          <w:rPr>
            <w:rFonts w:ascii="Times New Roman" w:hAnsi="Times New Roman" w:eastAsia="Times New Roman" w:cs="Times New Roman"/>
            <w:sz w:val="28"/>
            <w:szCs w:val="28"/>
            <w:rtl w:val="0"/>
          </w:rPr>
          <w:delText xml:space="preserve"> </w:delText>
        </w:r>
      </w:del>
      <w:r>
        <w:rPr>
          <w:rFonts w:ascii="Times New Roman" w:hAnsi="Times New Roman" w:eastAsia="Times New Roman" w:cs="Times New Roman"/>
          <w:sz w:val="28"/>
          <w:szCs w:val="28"/>
          <w:rtl w:val="0"/>
        </w:rPr>
        <w:t>В результате пики гармоник «размываются», появляются ложные спектральные максимумы, ухудшается точность определения основной частоты, особенно при наложении гармоник.</w:t>
      </w:r>
    </w:p>
    <w:p w14:paraId="0000014A">
      <w:pPr>
        <w:shd w:val="clear" w:fill="FFFFFF"/>
        <w:spacing w:before="0" w:beforeLines="0" w:after="0" w:afterLines="0" w:line="360" w:lineRule="auto"/>
        <w:jc w:val="both"/>
        <w:rPr>
          <w:rFonts w:ascii="Times New Roman" w:hAnsi="Times New Roman" w:eastAsia="Times New Roman" w:cs="Times New Roman"/>
          <w:sz w:val="28"/>
          <w:szCs w:val="28"/>
        </w:rPr>
        <w:pPrChange w:id="243" w:author="Карина Гареева" w:date="2025-12-25T00:30:16Z">
          <w:pPr>
            <w:shd w:val="clear" w:fill="FFFFFF"/>
            <w:spacing w:before="0" w:after="0" w:line="360" w:lineRule="auto"/>
            <w:jc w:val="both"/>
          </w:pPr>
        </w:pPrChange>
      </w:pPr>
      <w:r>
        <w:rPr>
          <w:rFonts w:ascii="Times New Roman" w:hAnsi="Times New Roman" w:eastAsia="Times New Roman" w:cs="Times New Roman"/>
          <w:sz w:val="28"/>
          <w:szCs w:val="28"/>
          <w:rtl w:val="0"/>
        </w:rPr>
        <w:t>Чтобы снизить эту проблему, сигнал умножается на оконную функцию.</w:t>
      </w:r>
    </w:p>
    <w:p w14:paraId="0000014B">
      <w:pPr>
        <w:spacing w:before="0" w:beforeLines="0" w:after="0" w:afterLines="0" w:line="360" w:lineRule="auto"/>
        <w:jc w:val="left"/>
        <w:rPr>
          <w:rFonts w:ascii="Times New Roman" w:hAnsi="Times New Roman" w:eastAsia="Times New Roman" w:cs="Times New Roman"/>
          <w:sz w:val="28"/>
          <w:szCs w:val="28"/>
        </w:rPr>
        <w:pPrChange w:id="244" w:author="Карина Гареева" w:date="2025-12-25T00:30:16Z">
          <w:pPr>
            <w:spacing w:before="0" w:after="0" w:line="360" w:lineRule="auto"/>
            <w:jc w:val="left"/>
          </w:pPr>
        </w:pPrChange>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Выбранное окно в проекте: Окно Хэмминга.</w:t>
      </w:r>
    </w:p>
    <w:p w14:paraId="0000014C">
      <w:pPr>
        <w:spacing w:before="0" w:beforeLines="0" w:after="0" w:afterLines="0" w:line="360" w:lineRule="auto"/>
        <w:jc w:val="left"/>
        <w:rPr>
          <w:rFonts w:ascii="Times New Roman" w:hAnsi="Times New Roman" w:eastAsia="Times New Roman" w:cs="Times New Roman"/>
          <w:sz w:val="28"/>
          <w:szCs w:val="28"/>
        </w:rPr>
        <w:pPrChange w:id="245" w:author="Карина Гареева" w:date="2025-12-25T00:30:16Z">
          <w:pPr>
            <w:spacing w:before="0" w:after="0" w:line="360" w:lineRule="auto"/>
            <w:jc w:val="left"/>
          </w:pPr>
        </w:pPrChange>
      </w:pPr>
      <w:r>
        <w:rPr>
          <w:rFonts w:ascii="Times New Roman" w:hAnsi="Times New Roman" w:eastAsia="Times New Roman" w:cs="Times New Roman"/>
          <w:sz w:val="28"/>
          <w:szCs w:val="28"/>
          <w:rtl w:val="0"/>
        </w:rPr>
        <w:t>Характеристики:</w:t>
      </w:r>
    </w:p>
    <w:p w14:paraId="0000014D">
      <w:pPr>
        <w:spacing w:before="0" w:beforeLines="0" w:after="0" w:afterLines="0" w:line="360" w:lineRule="auto"/>
        <w:jc w:val="center"/>
        <w:rPr>
          <w:sz w:val="24"/>
          <w:szCs w:val="24"/>
        </w:rPr>
        <w:pPrChange w:id="246" w:author="Карина Гареева" w:date="2025-12-25T00:30:16Z">
          <w:pPr>
            <w:spacing w:before="0" w:after="0" w:line="360" w:lineRule="auto"/>
            <w:jc w:val="center"/>
          </w:pPr>
        </w:pPrChange>
      </w:pPr>
      <w:r>
        <w:rPr>
          <w:sz w:val="24"/>
          <w:szCs w:val="24"/>
        </w:rPr>
        <w:drawing>
          <wp:inline distT="114300" distB="114300" distL="114300" distR="114300">
            <wp:extent cx="3122295" cy="568960"/>
            <wp:effectExtent l="0" t="0" r="1905" b="2540"/>
            <wp:docPr id="40" name="image29.png"/>
            <wp:cNvGraphicFramePr/>
            <a:graphic xmlns:a="http://schemas.openxmlformats.org/drawingml/2006/main">
              <a:graphicData uri="http://schemas.openxmlformats.org/drawingml/2006/picture">
                <pic:pic xmlns:pic="http://schemas.openxmlformats.org/drawingml/2006/picture">
                  <pic:nvPicPr>
                    <pic:cNvPr id="40" name="image29.png"/>
                    <pic:cNvPicPr preferRelativeResize="0"/>
                  </pic:nvPicPr>
                  <pic:blipFill>
                    <a:blip r:embed="rId10"/>
                    <a:srcRect/>
                    <a:stretch>
                      <a:fillRect/>
                    </a:stretch>
                  </pic:blipFill>
                  <pic:spPr>
                    <a:xfrm>
                      <a:off x="0" y="0"/>
                      <a:ext cx="3122295" cy="568960"/>
                    </a:xfrm>
                    <a:prstGeom prst="rect">
                      <a:avLst/>
                    </a:prstGeom>
                  </pic:spPr>
                </pic:pic>
              </a:graphicData>
            </a:graphic>
          </wp:inline>
        </w:drawing>
      </w:r>
    </w:p>
    <w:p w14:paraId="0000014E">
      <w:pPr>
        <w:shd w:val="clear" w:fill="FFFFFF"/>
        <w:spacing w:before="0" w:beforeLines="0" w:after="0" w:afterLines="0" w:line="360" w:lineRule="auto"/>
        <w:rPr>
          <w:rFonts w:hint="default" w:ascii="Times New Roman" w:hAnsi="Times New Roman" w:cs="Times New Roman"/>
          <w:sz w:val="28"/>
          <w:szCs w:val="28"/>
        </w:rPr>
        <w:pPrChange w:id="247" w:author="Карина Гареева" w:date="2025-12-25T00:30:16Z">
          <w:pPr>
            <w:shd w:val="clear" w:fill="FFFFFF"/>
            <w:spacing w:before="0" w:after="0" w:line="360" w:lineRule="auto"/>
          </w:pPr>
        </w:pPrChange>
      </w:pPr>
      <w:r>
        <w:rPr>
          <w:rFonts w:hint="default" w:ascii="Times New Roman" w:hAnsi="Times New Roman" w:cs="Times New Roman"/>
          <w:sz w:val="28"/>
          <w:szCs w:val="28"/>
          <w:rtl w:val="0"/>
        </w:rPr>
        <w:t>Максимальный уровень боковых лепестков:</w:t>
      </w:r>
      <w:r>
        <w:rPr>
          <w:rFonts w:hint="default" w:ascii="Times New Roman" w:hAnsi="Times New Roman" w:cs="Times New Roman"/>
          <w:b w:val="0"/>
          <w:bCs w:val="0"/>
          <w:sz w:val="28"/>
          <w:szCs w:val="28"/>
          <w:rtl w:val="0"/>
        </w:rPr>
        <w:t xml:space="preserve"> -42 дБ.</w:t>
      </w:r>
    </w:p>
    <w:p w14:paraId="4780E360">
      <w:pPr>
        <w:spacing w:before="0" w:beforeLines="0" w:after="0" w:afterLines="0" w:line="360" w:lineRule="auto"/>
        <w:jc w:val="center"/>
        <w:rPr>
          <w:rFonts w:hint="default" w:ascii="Times New Roman" w:hAnsi="Times New Roman" w:cs="Times New Roman"/>
          <w:sz w:val="28"/>
          <w:szCs w:val="28"/>
        </w:rPr>
        <w:pPrChange w:id="248" w:author="Карина Гареева" w:date="2025-12-25T00:30:16Z">
          <w:pPr>
            <w:spacing w:before="0" w:after="0" w:line="360" w:lineRule="auto"/>
            <w:jc w:val="center"/>
          </w:pPr>
        </w:pPrChange>
      </w:pPr>
      <w:r>
        <w:rPr>
          <w:rFonts w:hint="default" w:ascii="Times New Roman" w:hAnsi="Times New Roman" w:cs="Times New Roman"/>
          <w:sz w:val="28"/>
          <w:szCs w:val="28"/>
        </w:rPr>
        <w:drawing>
          <wp:inline distT="114300" distB="114300" distL="114300" distR="114300">
            <wp:extent cx="5226685" cy="1746250"/>
            <wp:effectExtent l="0" t="0" r="12065" b="635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11"/>
                    <a:srcRect/>
                    <a:stretch>
                      <a:fillRect/>
                    </a:stretch>
                  </pic:blipFill>
                  <pic:spPr>
                    <a:xfrm>
                      <a:off x="0" y="0"/>
                      <a:ext cx="5226685" cy="1746250"/>
                    </a:xfrm>
                    <a:prstGeom prst="rect">
                      <a:avLst/>
                    </a:prstGeom>
                  </pic:spPr>
                </pic:pic>
              </a:graphicData>
            </a:graphic>
          </wp:inline>
        </w:drawing>
      </w:r>
    </w:p>
    <w:p w14:paraId="5845D85B">
      <w:pPr>
        <w:spacing w:before="0" w:beforeLines="0" w:after="0" w:afterLines="0" w:line="360" w:lineRule="auto"/>
        <w:jc w:val="center"/>
        <w:rPr>
          <w:rFonts w:hint="default" w:ascii="Times New Roman" w:hAnsi="Times New Roman" w:cs="Times New Roman"/>
          <w:sz w:val="28"/>
          <w:szCs w:val="28"/>
          <w:lang w:val="ru-RU"/>
        </w:rPr>
        <w:pPrChange w:id="249" w:author="Карина Гареева" w:date="2025-12-25T00:30:16Z">
          <w:pPr>
            <w:spacing w:before="0" w:after="0" w:line="360" w:lineRule="auto"/>
            <w:jc w:val="center"/>
          </w:pPr>
        </w:pPrChange>
      </w:pPr>
      <w:r>
        <w:rPr>
          <w:rFonts w:hint="default" w:ascii="Times New Roman" w:hAnsi="Times New Roman" w:cs="Times New Roman"/>
          <w:sz w:val="28"/>
          <w:szCs w:val="28"/>
          <w:lang w:val="ru-RU"/>
        </w:rPr>
        <w:t>Рисунок 5 - Окно Хэмминга.</w:t>
      </w:r>
    </w:p>
    <w:p w14:paraId="00000150">
      <w:pPr>
        <w:spacing w:before="0" w:beforeLines="0" w:after="0" w:afterLines="0" w:line="360" w:lineRule="auto"/>
        <w:jc w:val="both"/>
        <w:rPr>
          <w:rFonts w:ascii="Times New Roman" w:hAnsi="Times New Roman" w:eastAsia="Times New Roman" w:cs="Times New Roman"/>
          <w:b/>
          <w:bCs/>
          <w:sz w:val="28"/>
          <w:szCs w:val="28"/>
        </w:rPr>
        <w:pPrChange w:id="250" w:author="Карина Гареева" w:date="2025-12-25T00:30:16Z">
          <w:pPr>
            <w:spacing w:before="0" w:after="0" w:line="360" w:lineRule="auto"/>
            <w:jc w:val="both"/>
          </w:pPr>
        </w:pPrChange>
      </w:pPr>
    </w:p>
    <w:p w14:paraId="00000151">
      <w:pPr>
        <w:pStyle w:val="18"/>
        <w:spacing w:before="0" w:beforeLines="0" w:after="0" w:afterLines="0" w:line="360" w:lineRule="auto"/>
        <w:ind w:firstLine="720"/>
        <w:jc w:val="both"/>
        <w:rPr>
          <w:rFonts w:ascii="Times New Roman" w:hAnsi="Times New Roman" w:eastAsia="Times New Roman" w:cs="Times New Roman"/>
          <w:color w:val="000000"/>
          <w:sz w:val="28"/>
          <w:szCs w:val="28"/>
        </w:rPr>
        <w:pPrChange w:id="251" w:author="Карина Гареева" w:date="2025-12-25T00:30:16Z">
          <w:pPr>
            <w:pStyle w:val="18"/>
            <w:spacing w:before="0" w:after="0" w:line="360" w:lineRule="auto"/>
            <w:ind w:firstLine="720"/>
            <w:jc w:val="both"/>
          </w:pPr>
        </w:pPrChange>
      </w:pPr>
      <w:bookmarkStart w:id="65" w:name="_a61tqkpxdxm5" w:colFirst="0" w:colLast="0"/>
      <w:bookmarkEnd w:id="65"/>
      <w:r>
        <w:rPr>
          <w:rFonts w:ascii="Times New Roman" w:hAnsi="Times New Roman" w:eastAsia="Gungsuh" w:cs="Times New Roman"/>
          <w:color w:val="000000"/>
          <w:sz w:val="28"/>
          <w:szCs w:val="28"/>
          <w:rtl w:val="0"/>
        </w:rPr>
        <w:t>Окно Хэмминга выбрано как оптимальный баланс между частотным разрешением и подавлением спектральной утечки.</w:t>
      </w:r>
      <w:r>
        <w:rPr>
          <w:rFonts w:ascii="Times New Roman" w:hAnsi="Times New Roman" w:eastAsia="Gungsuh" w:cs="Times New Roman"/>
          <w:color w:val="000000"/>
          <w:sz w:val="28"/>
          <w:szCs w:val="28"/>
          <w:rtl w:val="0"/>
        </w:rPr>
        <w:br w:type="textWrapping"/>
      </w:r>
      <w:r>
        <w:rPr>
          <w:rFonts w:ascii="Times New Roman" w:hAnsi="Times New Roman" w:eastAsia="Gungsuh" w:cs="Times New Roman"/>
          <w:color w:val="000000"/>
          <w:sz w:val="28"/>
          <w:szCs w:val="28"/>
          <w:rtl w:val="0"/>
        </w:rPr>
        <w:tab/>
      </w:r>
      <w:r>
        <w:rPr>
          <w:rFonts w:ascii="Times New Roman" w:hAnsi="Times New Roman" w:eastAsia="Gungsuh" w:cs="Times New Roman"/>
          <w:color w:val="000000"/>
          <w:sz w:val="28"/>
          <w:szCs w:val="28"/>
          <w:rtl w:val="0"/>
        </w:rPr>
        <w:t>Его применение позволяет снизить влияние боковых лепестков примерно до −42 дБ, уменьшить паразитные пики, повысить точность и устойчивость определения основной частоты, улучшить работу метода HPS без значительного увеличения вычислительных затрат.</w:t>
      </w:r>
    </w:p>
    <w:p w14:paraId="00000152">
      <w:pPr>
        <w:pStyle w:val="18"/>
        <w:spacing w:before="0" w:beforeLines="0" w:after="0" w:afterLines="0" w:line="360" w:lineRule="auto"/>
        <w:jc w:val="center"/>
        <w:outlineLvl w:val="1"/>
        <w:rPr>
          <w:rFonts w:ascii="Times New Roman" w:hAnsi="Times New Roman" w:eastAsia="Times New Roman" w:cs="Times New Roman"/>
          <w:b/>
          <w:bCs/>
          <w:color w:val="000000"/>
          <w:sz w:val="28"/>
          <w:szCs w:val="28"/>
        </w:rPr>
        <w:pPrChange w:id="252" w:author="Карина Гареева" w:date="2025-12-25T00:30:16Z">
          <w:pPr>
            <w:pStyle w:val="18"/>
            <w:spacing w:before="0" w:after="0" w:line="360" w:lineRule="auto"/>
            <w:jc w:val="center"/>
            <w:outlineLvl w:val="1"/>
          </w:pPr>
        </w:pPrChange>
      </w:pPr>
      <w:bookmarkStart w:id="66" w:name="_pxwdu0nole6w" w:colFirst="0" w:colLast="0"/>
      <w:bookmarkEnd w:id="66"/>
      <w:bookmarkStart w:id="67" w:name="_Toc30250"/>
      <w:bookmarkStart w:id="68" w:name="_Toc18904"/>
      <w:bookmarkStart w:id="69" w:name="_Toc11250"/>
      <w:r>
        <w:rPr>
          <w:rFonts w:ascii="Times New Roman" w:hAnsi="Times New Roman" w:eastAsia="Times New Roman" w:cs="Times New Roman"/>
          <w:b/>
          <w:bCs/>
          <w:color w:val="000000"/>
          <w:sz w:val="28"/>
          <w:szCs w:val="28"/>
          <w:rtl w:val="0"/>
        </w:rPr>
        <w:t>1.3.3 HPS Harmonic Product Spectrum</w:t>
      </w:r>
      <w:bookmarkEnd w:id="67"/>
      <w:bookmarkEnd w:id="68"/>
      <w:bookmarkEnd w:id="69"/>
    </w:p>
    <w:p w14:paraId="5B621F6B">
      <w:pPr>
        <w:spacing w:before="0" w:beforeLines="0" w:after="0" w:afterLines="0" w:line="360" w:lineRule="auto"/>
        <w:ind w:left="0" w:firstLine="720"/>
        <w:jc w:val="both"/>
        <w:rPr>
          <w:rFonts w:ascii="Times New Roman" w:hAnsi="Times New Roman" w:eastAsia="Times New Roman" w:cs="Times New Roman"/>
          <w:b/>
          <w:bCs/>
          <w:sz w:val="28"/>
          <w:szCs w:val="28"/>
        </w:rPr>
        <w:pPrChange w:id="253" w:author="Карина Гареева" w:date="2025-12-25T00:30:16Z">
          <w:pPr>
            <w:spacing w:before="0" w:after="0" w:line="360" w:lineRule="auto"/>
            <w:ind w:left="0" w:firstLine="720"/>
            <w:jc w:val="both"/>
          </w:pPr>
        </w:pPrChange>
      </w:pPr>
      <w:r>
        <w:rPr>
          <w:rFonts w:ascii="Times New Roman" w:hAnsi="Times New Roman" w:eastAsia="Times New Roman" w:cs="Times New Roman"/>
          <w:sz w:val="28"/>
          <w:szCs w:val="28"/>
          <w:rtl w:val="0"/>
        </w:rPr>
        <w:t>Если входной сигнал представляет собой музыкальную ноту, то его спектр должен состоять из ряда пиков, соответствующих основной частоте с гармоническими составляющими, кратными основной частоте. Следовательно, если спектр сжимается несколько раз (выполняется понижающая дискретизация) и сравнивается с исходным спектром, то самые сильные гармонические пики выстраиваются в ряд. Первый пик в исходном спектре совпадает со вторым пиком в спектре, сжатом в два раза, который, в свою очередь, совпадает с третьим пиком в спектре, сжатом в три раза. Следовательно, при перемножении различных спектров в результате образуется четкий пик на основной частоте.</w:t>
      </w:r>
    </w:p>
    <w:p w14:paraId="00000155">
      <w:pPr>
        <w:spacing w:before="0" w:beforeLines="0" w:after="0" w:afterLines="0" w:line="360" w:lineRule="auto"/>
        <w:ind w:left="0" w:firstLine="0"/>
        <w:jc w:val="left"/>
        <w:rPr>
          <w:rFonts w:ascii="Times New Roman" w:hAnsi="Times New Roman" w:eastAsia="Times New Roman" w:cs="Times New Roman"/>
          <w:b/>
          <w:bCs/>
          <w:sz w:val="28"/>
          <w:szCs w:val="28"/>
        </w:rPr>
        <w:pPrChange w:id="254" w:author="Карина Гареева" w:date="2025-12-25T00:30:16Z">
          <w:pPr>
            <w:spacing w:before="0" w:after="0" w:line="360" w:lineRule="auto"/>
            <w:ind w:left="0" w:firstLine="0"/>
            <w:jc w:val="left"/>
          </w:pPr>
        </w:pPrChange>
      </w:pPr>
      <w:r>
        <w:rPr>
          <w:rFonts w:ascii="Times New Roman" w:hAnsi="Times New Roman" w:eastAsia="Times New Roman" w:cs="Times New Roman"/>
          <w:b/>
          <w:bCs/>
          <w:sz w:val="28"/>
          <w:szCs w:val="28"/>
          <w:rtl w:val="0"/>
        </w:rPr>
        <w:t>Описание метода:</w:t>
      </w:r>
    </w:p>
    <w:p w14:paraId="00000156">
      <w:pPr>
        <w:spacing w:before="0" w:beforeLines="0" w:after="0" w:afterLines="0" w:line="360" w:lineRule="auto"/>
        <w:ind w:firstLine="720"/>
        <w:jc w:val="both"/>
        <w:rPr>
          <w:rFonts w:ascii="Times New Roman" w:hAnsi="Times New Roman" w:eastAsia="Times New Roman" w:cs="Times New Roman"/>
          <w:sz w:val="28"/>
          <w:szCs w:val="28"/>
        </w:rPr>
        <w:pPrChange w:id="255"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Сначала входной сигнал делится на сегменты, применяя окно Ханнинга, где размер окна и шаг задаются в качестве входных параметров. Для каждого окна используется быстрое преобразование Фурье. После преобразования входных данных в частотную область применяется метод гармонического спектра к каждому окну.</w:t>
      </w:r>
    </w:p>
    <w:p w14:paraId="00000158">
      <w:pPr>
        <w:spacing w:before="0" w:beforeLines="0" w:after="0" w:afterLines="0" w:line="360" w:lineRule="auto"/>
        <w:ind w:firstLine="720"/>
        <w:jc w:val="both"/>
        <w:rPr>
          <w:rFonts w:ascii="Times New Roman" w:hAnsi="Times New Roman" w:eastAsia="Times New Roman" w:cs="Times New Roman"/>
          <w:b/>
          <w:bCs/>
          <w:sz w:val="28"/>
          <w:szCs w:val="28"/>
          <w:shd w:val="clear" w:fill="D0E0E3"/>
        </w:rPr>
        <w:pPrChange w:id="256" w:author="Карина Гареева" w:date="2025-12-25T00:30:16Z">
          <w:pPr>
            <w:spacing w:before="0" w:after="0" w:line="360" w:lineRule="auto"/>
            <w:jc w:val="both"/>
          </w:pPr>
        </w:pPrChange>
      </w:pPr>
      <w:r>
        <w:rPr>
          <w:rFonts w:ascii="Times New Roman" w:hAnsi="Times New Roman" w:eastAsia="Times New Roman" w:cs="Times New Roman"/>
          <w:sz w:val="28"/>
          <w:szCs w:val="28"/>
          <w:rtl w:val="0"/>
        </w:rPr>
        <w:t>Метод HPS состоит из двух этапов: понижающей дискретизации и умножения. Для понижающей дискретизации спектр дважды сжимается в каждом окне с помощью повторной дискретизации: в первый раз исходный спектр сжимается в два раза, а во второй - в три раза. После этого перемножается три спектра и находится частота, соответствующая пику (максимальному значению). Эта частота представляет собой основную частоту конкретного окна.</w:t>
      </w:r>
    </w:p>
    <w:p w14:paraId="00000159">
      <w:pPr>
        <w:spacing w:before="0" w:beforeLines="0" w:after="0" w:afterLines="0" w:line="360" w:lineRule="auto"/>
        <w:jc w:val="left"/>
        <w:rPr>
          <w:rFonts w:ascii="Times New Roman" w:hAnsi="Times New Roman" w:eastAsia="Times New Roman" w:cs="Times New Roman"/>
          <w:b/>
          <w:bCs/>
          <w:sz w:val="28"/>
          <w:szCs w:val="28"/>
          <w:highlight w:val="white"/>
        </w:rPr>
        <w:pPrChange w:id="257" w:author="Карина Гареева" w:date="2025-12-25T00:30:16Z">
          <w:pPr>
            <w:spacing w:before="0" w:after="0" w:line="360" w:lineRule="auto"/>
            <w:jc w:val="left"/>
          </w:pPr>
        </w:pPrChange>
      </w:pPr>
      <w:r>
        <w:rPr>
          <w:rFonts w:ascii="Times New Roman" w:hAnsi="Times New Roman" w:eastAsia="Times New Roman" w:cs="Times New Roman"/>
          <w:b/>
          <w:bCs/>
          <w:sz w:val="28"/>
          <w:szCs w:val="28"/>
          <w:highlight w:val="white"/>
          <w:rtl w:val="0"/>
        </w:rPr>
        <w:t>Ограничения метода HPS:</w:t>
      </w:r>
    </w:p>
    <w:p w14:paraId="0000015A">
      <w:pPr>
        <w:spacing w:before="0" w:beforeLines="0" w:after="0" w:afterLines="0" w:line="360" w:lineRule="auto"/>
        <w:ind w:firstLine="720"/>
        <w:jc w:val="both"/>
        <w:rPr>
          <w:rFonts w:ascii="Times New Roman" w:hAnsi="Times New Roman" w:eastAsia="Times New Roman" w:cs="Times New Roman"/>
          <w:sz w:val="28"/>
          <w:szCs w:val="28"/>
          <w:highlight w:val="white"/>
        </w:rPr>
        <w:pPrChange w:id="258"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highlight w:val="white"/>
          <w:rtl w:val="0"/>
        </w:rPr>
        <w:t>К преимуществам этого метода можно отнести его вычислительную экономичность, достаточную устойчивость к аддитивному и мультипликативному шуму, а также возможность настройки под различные входные данные. Например, можно изменить количество используемых сжатых спектров и заменить спектральное умножение на спектральное сложение. Однако при оценке низких частот точность снижается. Это связано с особенностями спектрального представления и процедурой сжатия спектра, из-за которых уменьшается частотное разрешение и ухудшается выделение фундаментальной частоты при низких значениях F0.</w:t>
      </w:r>
    </w:p>
    <w:p w14:paraId="0000015B">
      <w:pPr>
        <w:spacing w:before="0" w:beforeLines="0" w:after="0" w:afterLines="0" w:line="360" w:lineRule="auto"/>
        <w:jc w:val="center"/>
        <w:rPr>
          <w:rFonts w:ascii="Times New Roman" w:hAnsi="Times New Roman" w:eastAsia="Times New Roman" w:cs="Times New Roman"/>
          <w:b w:val="0"/>
          <w:bCs w:val="0"/>
          <w:sz w:val="28"/>
          <w:szCs w:val="28"/>
        </w:rPr>
        <w:pPrChange w:id="259" w:author="Карина Гареева" w:date="2025-12-25T00:30:16Z">
          <w:pPr>
            <w:spacing w:before="0" w:after="0" w:line="360" w:lineRule="auto"/>
            <w:jc w:val="center"/>
          </w:pPr>
        </w:pPrChange>
      </w:pPr>
      <w:r>
        <w:rPr>
          <w:rFonts w:ascii="Times New Roman" w:hAnsi="Times New Roman" w:eastAsia="Times New Roman" w:cs="Times New Roman"/>
          <w:b/>
          <w:bCs/>
          <w:sz w:val="28"/>
          <w:szCs w:val="28"/>
        </w:rPr>
        <w:drawing>
          <wp:inline distT="114300" distB="114300" distL="114300" distR="114300">
            <wp:extent cx="4462145" cy="373570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a:srcRect/>
                    <a:stretch>
                      <a:fillRect/>
                    </a:stretch>
                  </pic:blipFill>
                  <pic:spPr>
                    <a:xfrm>
                      <a:off x="0" y="0"/>
                      <a:ext cx="4462463" cy="3736015"/>
                    </a:xfrm>
                    <a:prstGeom prst="rect">
                      <a:avLst/>
                    </a:prstGeom>
                  </pic:spPr>
                </pic:pic>
              </a:graphicData>
            </a:graphic>
          </wp:inline>
        </w:drawing>
      </w:r>
    </w:p>
    <w:p w14:paraId="3E98E762">
      <w:pPr>
        <w:spacing w:before="0" w:beforeLines="0" w:after="0" w:afterLines="0" w:line="360" w:lineRule="auto"/>
        <w:jc w:val="center"/>
        <w:rPr>
          <w:rFonts w:hint="default" w:ascii="Times New Roman" w:hAnsi="Times New Roman" w:eastAsia="Times New Roman" w:cs="Times New Roman"/>
          <w:b w:val="0"/>
          <w:bCs w:val="0"/>
          <w:sz w:val="28"/>
          <w:szCs w:val="28"/>
          <w:lang w:val="en-US"/>
        </w:rPr>
        <w:pPrChange w:id="260" w:author="Карина Гареева" w:date="2025-12-25T00:30:16Z">
          <w:pPr>
            <w:spacing w:before="0" w:after="0" w:line="360" w:lineRule="auto"/>
            <w:jc w:val="center"/>
          </w:pPr>
        </w:pPrChange>
      </w:pPr>
      <w:r>
        <w:rPr>
          <w:rFonts w:ascii="Times New Roman" w:hAnsi="Times New Roman" w:eastAsia="Times New Roman" w:cs="Times New Roman"/>
          <w:b w:val="0"/>
          <w:bCs w:val="0"/>
          <w:sz w:val="28"/>
          <w:szCs w:val="28"/>
          <w:lang w:val="ru-RU"/>
        </w:rPr>
        <w:t>Рисунок</w:t>
      </w:r>
      <w:r>
        <w:rPr>
          <w:rFonts w:hint="default" w:ascii="Times New Roman" w:hAnsi="Times New Roman" w:eastAsia="Times New Roman" w:cs="Times New Roman"/>
          <w:b w:val="0"/>
          <w:bCs w:val="0"/>
          <w:sz w:val="28"/>
          <w:szCs w:val="28"/>
          <w:lang w:val="ru-RU"/>
        </w:rPr>
        <w:t xml:space="preserve"> 6 - Визуализация принципа работы </w:t>
      </w:r>
      <w:r>
        <w:rPr>
          <w:rFonts w:hint="default" w:ascii="Times New Roman" w:hAnsi="Times New Roman" w:eastAsia="Times New Roman" w:cs="Times New Roman"/>
          <w:b w:val="0"/>
          <w:bCs w:val="0"/>
          <w:sz w:val="28"/>
          <w:szCs w:val="28"/>
          <w:lang w:val="en-US"/>
        </w:rPr>
        <w:t>HPS.</w:t>
      </w:r>
    </w:p>
    <w:p w14:paraId="0000015C">
      <w:pPr>
        <w:spacing w:before="0" w:beforeLines="0" w:after="0" w:afterLines="0" w:line="360" w:lineRule="auto"/>
        <w:ind w:firstLine="720"/>
        <w:jc w:val="both"/>
        <w:rPr>
          <w:rFonts w:ascii="Times New Roman" w:hAnsi="Times New Roman" w:eastAsia="Times New Roman" w:cs="Times New Roman"/>
          <w:sz w:val="28"/>
          <w:szCs w:val="28"/>
          <w:highlight w:val="white"/>
        </w:rPr>
        <w:pPrChange w:id="261"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highlight w:val="white"/>
          <w:rtl w:val="0"/>
        </w:rPr>
        <w:t>Недостатком метода HPS является то, что его разрешающая способность зависит от длины БПФ, используемого для вычисления спектра. Если используется короткое и быстрое БПФ, то количество дискретных частот, которые можно учитывать, будет ограничено. Чтобы повысить разрешающую способность на выходе, нужно использовать более длинное БПФ, что требует больше вычислений.</w:t>
      </w:r>
    </w:p>
    <w:p w14:paraId="0000015D">
      <w:pPr>
        <w:spacing w:before="0" w:beforeLines="0" w:after="0" w:afterLines="0" w:line="360" w:lineRule="auto"/>
        <w:rPr>
          <w:rFonts w:ascii="Times New Roman" w:hAnsi="Times New Roman" w:eastAsia="Times New Roman" w:cs="Times New Roman"/>
          <w:b/>
          <w:bCs/>
          <w:sz w:val="28"/>
          <w:szCs w:val="28"/>
        </w:rPr>
        <w:pPrChange w:id="262" w:author="Карина Гареева" w:date="2025-12-25T00:30:16Z">
          <w:pPr>
            <w:spacing w:before="0" w:after="0" w:line="360" w:lineRule="auto"/>
          </w:pPr>
        </w:pPrChange>
      </w:pPr>
    </w:p>
    <w:p w14:paraId="6DC49411">
      <w:pPr>
        <w:spacing w:before="0" w:beforeLines="0" w:after="0" w:afterLines="0" w:line="360" w:lineRule="auto"/>
        <w:jc w:val="center"/>
        <w:rPr>
          <w:rFonts w:ascii="Times New Roman" w:hAnsi="Times New Roman" w:eastAsia="Times New Roman" w:cs="Times New Roman"/>
          <w:b/>
          <w:bCs/>
          <w:sz w:val="28"/>
          <w:szCs w:val="28"/>
        </w:rPr>
        <w:pPrChange w:id="263" w:author="Карина Гареева" w:date="2025-12-25T00:30:16Z">
          <w:pPr>
            <w:spacing w:before="0" w:after="0" w:line="360" w:lineRule="auto"/>
            <w:jc w:val="center"/>
          </w:pPr>
        </w:pPrChange>
      </w:pPr>
      <w:bookmarkStart w:id="70" w:name="_Toc17696"/>
      <w:bookmarkStart w:id="71" w:name="_Toc20575"/>
      <w:r>
        <w:rPr>
          <w:rFonts w:ascii="Times New Roman" w:hAnsi="Times New Roman" w:eastAsia="Times New Roman" w:cs="Times New Roman"/>
          <w:b/>
          <w:bCs/>
          <w:sz w:val="28"/>
          <w:szCs w:val="28"/>
          <w:rtl w:val="0"/>
        </w:rPr>
        <w:t>1.3.4 Параболическая интерполяция</w:t>
      </w:r>
      <w:bookmarkEnd w:id="70"/>
      <w:bookmarkEnd w:id="71"/>
    </w:p>
    <w:p w14:paraId="00000160">
      <w:pPr>
        <w:spacing w:before="0" w:beforeLines="0" w:after="0" w:afterLines="0" w:line="360" w:lineRule="auto"/>
        <w:ind w:firstLine="720"/>
        <w:jc w:val="both"/>
        <w:rPr>
          <w:rFonts w:ascii="Times New Roman" w:hAnsi="Times New Roman" w:eastAsia="Times New Roman" w:cs="Times New Roman"/>
          <w:sz w:val="28"/>
          <w:szCs w:val="28"/>
        </w:rPr>
        <w:pPrChange w:id="264"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При использовании быстрого преобразования Фурье определение частоты обычно выполняется по положению максимального пика спектра. Однако частота реального сигнала редко совпадает точно с центром дискретного частотного отсчета. В результате максимум спектра распределяется между несколькими соседними отсчетами, что приводит к частотной погрешности порядка шага частотной развертки:</w:t>
      </w:r>
    </w:p>
    <w:p w14:paraId="00000161">
      <w:pPr>
        <w:spacing w:before="0" w:beforeLines="0" w:after="0" w:afterLines="0" w:line="360" w:lineRule="auto"/>
        <w:jc w:val="center"/>
        <w:rPr>
          <w:rFonts w:ascii="Times New Roman" w:hAnsi="Times New Roman" w:eastAsia="Times New Roman" w:cs="Times New Roman"/>
          <w:sz w:val="28"/>
          <w:szCs w:val="28"/>
        </w:rPr>
        <w:pPrChange w:id="265" w:author="Карина Гареева" w:date="2025-12-25T00:30:16Z">
          <w:pPr>
            <w:spacing w:before="0" w:after="0" w:line="360" w:lineRule="auto"/>
            <w:jc w:val="center"/>
          </w:pPr>
        </w:pPrChange>
      </w:pPr>
      <w:r>
        <w:rPr>
          <w:rFonts w:ascii="Times New Roman" w:hAnsi="Times New Roman" w:eastAsia="Times New Roman" w:cs="Times New Roman"/>
          <w:sz w:val="28"/>
          <w:szCs w:val="28"/>
        </w:rPr>
        <w:drawing>
          <wp:inline distT="114300" distB="114300" distL="114300" distR="114300">
            <wp:extent cx="857250" cy="494030"/>
            <wp:effectExtent l="0" t="0" r="0" b="1270"/>
            <wp:docPr id="12" name="image16.png"/>
            <wp:cNvGraphicFramePr/>
            <a:graphic xmlns:a="http://schemas.openxmlformats.org/drawingml/2006/main">
              <a:graphicData uri="http://schemas.openxmlformats.org/drawingml/2006/picture">
                <pic:pic xmlns:pic="http://schemas.openxmlformats.org/drawingml/2006/picture">
                  <pic:nvPicPr>
                    <pic:cNvPr id="12" name="image16.png"/>
                    <pic:cNvPicPr preferRelativeResize="0"/>
                  </pic:nvPicPr>
                  <pic:blipFill>
                    <a:blip r:embed="rId13"/>
                    <a:srcRect/>
                    <a:stretch>
                      <a:fillRect/>
                    </a:stretch>
                  </pic:blipFill>
                  <pic:spPr>
                    <a:xfrm>
                      <a:off x="0" y="0"/>
                      <a:ext cx="857250" cy="494030"/>
                    </a:xfrm>
                    <a:prstGeom prst="rect">
                      <a:avLst/>
                    </a:prstGeom>
                  </pic:spPr>
                </pic:pic>
              </a:graphicData>
            </a:graphic>
          </wp:inline>
        </w:drawing>
      </w:r>
    </w:p>
    <w:p w14:paraId="00000162">
      <w:pPr>
        <w:spacing w:before="0" w:beforeLines="0" w:after="0" w:afterLines="0" w:line="360" w:lineRule="auto"/>
        <w:jc w:val="left"/>
        <w:rPr>
          <w:rFonts w:ascii="Times New Roman" w:hAnsi="Times New Roman" w:eastAsia="Times New Roman" w:cs="Times New Roman"/>
          <w:sz w:val="28"/>
          <w:szCs w:val="28"/>
        </w:rPr>
        <w:pPrChange w:id="266" w:author="Карина Гареева" w:date="2025-12-25T00:30:16Z">
          <w:pPr>
            <w:spacing w:before="0" w:after="0" w:line="360" w:lineRule="auto"/>
            <w:jc w:val="left"/>
          </w:pPr>
        </w:pPrChange>
      </w:pPr>
      <w:r>
        <w:rPr>
          <w:rFonts w:ascii="Times New Roman" w:hAnsi="Times New Roman" w:eastAsia="Times New Roman" w:cs="Times New Roman"/>
          <w:sz w:val="28"/>
          <w:szCs w:val="28"/>
          <w:rtl w:val="0"/>
        </w:rPr>
        <w:t>где</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 xml:space="preserve"> fs</w:t>
      </w:r>
      <w:del w:id="267" w:author="Карина Гареева" w:date="2025-12-25T00:16:27Z">
        <w:r>
          <w:rPr>
            <w:rFonts w:ascii="Times New Roman" w:hAnsi="Times New Roman" w:eastAsia="Times New Roman" w:cs="Times New Roman"/>
            <w:sz w:val="28"/>
            <w:szCs w:val="28"/>
            <w:rtl w:val="0"/>
          </w:rPr>
          <w:delText>​</w:delText>
        </w:r>
      </w:del>
      <w:r>
        <w:rPr>
          <w:rFonts w:ascii="Times New Roman" w:hAnsi="Times New Roman" w:eastAsia="Times New Roman" w:cs="Times New Roman"/>
          <w:sz w:val="28"/>
          <w:szCs w:val="28"/>
          <w:rtl w:val="0"/>
        </w:rPr>
        <w:t xml:space="preserve"> – частота дискретизации,</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tl w:val="0"/>
        </w:rPr>
        <w:t xml:space="preserve"> N – длина окна БПФ.</w:t>
      </w:r>
    </w:p>
    <w:p w14:paraId="00000163">
      <w:pPr>
        <w:spacing w:before="0" w:beforeLines="0" w:after="0" w:afterLines="0" w:line="360" w:lineRule="auto"/>
        <w:ind w:firstLine="720"/>
        <w:jc w:val="both"/>
        <w:rPr>
          <w:rFonts w:ascii="Times New Roman" w:hAnsi="Times New Roman" w:eastAsia="Times New Roman" w:cs="Times New Roman"/>
          <w:sz w:val="28"/>
          <w:szCs w:val="28"/>
        </w:rPr>
        <w:pPrChange w:id="268" w:author="Карина Гареева" w:date="2025-12-25T00:30:16Z">
          <w:pPr>
            <w:spacing w:before="0" w:after="0" w:line="360" w:lineRule="auto"/>
            <w:ind w:firstLine="720"/>
            <w:jc w:val="both"/>
          </w:pPr>
        </w:pPrChange>
      </w:pPr>
      <w:r>
        <w:rPr>
          <w:rFonts w:ascii="Times New Roman" w:hAnsi="Times New Roman" w:eastAsia="Gungsuh" w:cs="Times New Roman"/>
          <w:sz w:val="28"/>
          <w:szCs w:val="28"/>
          <w:rtl w:val="0"/>
        </w:rPr>
        <w:t>Чтобы повысить точность, используется параболическая интерполяция максимума спектра. В её основе лежит предположение, что вблизи истинного максимума огибающая спектральной линии может быть приближена параболой. Если X[k] – амплитуды спектральных отсчётов, а максимум БПФ найден в отсчете kmax​, то для уточнения положения пика используется информация о соседних отсчетах X[kmax−1], X[kmax] и X[kmax+1].</w:t>
      </w:r>
    </w:p>
    <w:p w14:paraId="00000164">
      <w:pPr>
        <w:spacing w:before="0" w:beforeLines="0" w:after="0" w:afterLines="0" w:line="360" w:lineRule="auto"/>
        <w:ind w:firstLine="720"/>
        <w:jc w:val="both"/>
        <w:rPr>
          <w:rFonts w:ascii="Times New Roman" w:hAnsi="Times New Roman" w:eastAsia="Times New Roman" w:cs="Times New Roman"/>
          <w:sz w:val="28"/>
          <w:szCs w:val="28"/>
        </w:rPr>
        <w:pPrChange w:id="269"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Смещение максимума относительно центрального бина вычисляется по формуле:</w:t>
      </w:r>
    </w:p>
    <w:p w14:paraId="00000165">
      <w:pPr>
        <w:spacing w:before="0" w:beforeLines="0" w:after="0" w:afterLines="0" w:line="360" w:lineRule="auto"/>
        <w:ind w:firstLine="720"/>
        <w:jc w:val="center"/>
        <w:rPr>
          <w:rFonts w:ascii="Times New Roman" w:hAnsi="Times New Roman" w:eastAsia="Times New Roman" w:cs="Times New Roman"/>
          <w:sz w:val="28"/>
          <w:szCs w:val="28"/>
        </w:rPr>
        <w:pPrChange w:id="270" w:author="Карина Гареева" w:date="2025-12-25T00:30:16Z">
          <w:pPr>
            <w:spacing w:before="0" w:after="0" w:line="360" w:lineRule="auto"/>
            <w:ind w:firstLine="720"/>
            <w:jc w:val="center"/>
          </w:pPr>
        </w:pPrChange>
      </w:pPr>
      <w:r>
        <w:rPr>
          <w:rFonts w:ascii="Times New Roman" w:hAnsi="Times New Roman" w:eastAsia="Times New Roman" w:cs="Times New Roman"/>
          <w:sz w:val="28"/>
          <w:szCs w:val="28"/>
        </w:rPr>
        <w:drawing>
          <wp:inline distT="114300" distB="114300" distL="114300" distR="114300">
            <wp:extent cx="4389120" cy="573405"/>
            <wp:effectExtent l="0" t="0" r="11430" b="17145"/>
            <wp:docPr id="22" name="image14.png"/>
            <wp:cNvGraphicFramePr/>
            <a:graphic xmlns:a="http://schemas.openxmlformats.org/drawingml/2006/main">
              <a:graphicData uri="http://schemas.openxmlformats.org/drawingml/2006/picture">
                <pic:pic xmlns:pic="http://schemas.openxmlformats.org/drawingml/2006/picture">
                  <pic:nvPicPr>
                    <pic:cNvPr id="22" name="image14.png"/>
                    <pic:cNvPicPr preferRelativeResize="0"/>
                  </pic:nvPicPr>
                  <pic:blipFill>
                    <a:blip r:embed="rId14"/>
                    <a:srcRect/>
                    <a:stretch>
                      <a:fillRect/>
                    </a:stretch>
                  </pic:blipFill>
                  <pic:spPr>
                    <a:xfrm>
                      <a:off x="0" y="0"/>
                      <a:ext cx="4389120" cy="573405"/>
                    </a:xfrm>
                    <a:prstGeom prst="rect">
                      <a:avLst/>
                    </a:prstGeom>
                  </pic:spPr>
                </pic:pic>
              </a:graphicData>
            </a:graphic>
          </wp:inline>
        </w:drawing>
      </w:r>
    </w:p>
    <w:p w14:paraId="00000166">
      <w:pPr>
        <w:spacing w:before="0" w:beforeLines="0" w:after="0" w:afterLines="0" w:line="360" w:lineRule="auto"/>
        <w:ind w:firstLine="720"/>
        <w:rPr>
          <w:rFonts w:ascii="Times New Roman" w:hAnsi="Times New Roman" w:eastAsia="Times New Roman" w:cs="Times New Roman"/>
          <w:sz w:val="28"/>
          <w:szCs w:val="28"/>
        </w:rPr>
        <w:pPrChange w:id="271" w:author="Карина Гареева" w:date="2025-12-25T00:30:16Z">
          <w:pPr>
            <w:spacing w:before="0" w:after="0" w:line="360" w:lineRule="auto"/>
            <w:ind w:firstLine="720"/>
          </w:pPr>
        </w:pPrChange>
      </w:pPr>
      <w:r>
        <w:rPr>
          <w:rFonts w:ascii="Times New Roman" w:hAnsi="Times New Roman" w:eastAsia="Times New Roman" w:cs="Times New Roman"/>
          <w:sz w:val="28"/>
          <w:szCs w:val="28"/>
          <w:rtl w:val="0"/>
        </w:rPr>
        <w:t>Тогда уточнённая частота определяется как:</w:t>
      </w:r>
    </w:p>
    <w:p w14:paraId="00000167">
      <w:pPr>
        <w:spacing w:before="0" w:beforeLines="0" w:after="0" w:afterLines="0" w:line="360" w:lineRule="auto"/>
        <w:ind w:firstLine="720"/>
        <w:jc w:val="center"/>
        <w:rPr>
          <w:rFonts w:ascii="Times New Roman" w:hAnsi="Times New Roman" w:eastAsia="Times New Roman" w:cs="Times New Roman"/>
          <w:sz w:val="28"/>
          <w:szCs w:val="28"/>
        </w:rPr>
        <w:pPrChange w:id="272" w:author="Карина Гареева" w:date="2025-12-25T00:30:16Z">
          <w:pPr>
            <w:spacing w:before="0" w:after="0" w:line="360" w:lineRule="auto"/>
            <w:ind w:firstLine="720"/>
            <w:jc w:val="center"/>
          </w:pPr>
        </w:pPrChange>
      </w:pPr>
      <w:r>
        <w:rPr>
          <w:rFonts w:ascii="Times New Roman" w:hAnsi="Times New Roman" w:eastAsia="Times New Roman" w:cs="Times New Roman"/>
          <w:sz w:val="28"/>
          <w:szCs w:val="28"/>
        </w:rPr>
        <w:drawing>
          <wp:inline distT="114300" distB="114300" distL="114300" distR="114300">
            <wp:extent cx="2156460" cy="601980"/>
            <wp:effectExtent l="0" t="0" r="15240" b="7620"/>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15"/>
                    <a:srcRect/>
                    <a:stretch>
                      <a:fillRect/>
                    </a:stretch>
                  </pic:blipFill>
                  <pic:spPr>
                    <a:xfrm>
                      <a:off x="0" y="0"/>
                      <a:ext cx="2156460" cy="601980"/>
                    </a:xfrm>
                    <a:prstGeom prst="rect">
                      <a:avLst/>
                    </a:prstGeom>
                  </pic:spPr>
                </pic:pic>
              </a:graphicData>
            </a:graphic>
          </wp:inline>
        </w:drawing>
      </w:r>
    </w:p>
    <w:p w14:paraId="53F60952">
      <w:pPr>
        <w:spacing w:before="0" w:beforeLines="0" w:after="0" w:afterLines="0" w:line="360" w:lineRule="auto"/>
        <w:ind w:left="0" w:firstLine="720"/>
        <w:jc w:val="both"/>
        <w:rPr>
          <w:rFonts w:ascii="Times New Roman" w:hAnsi="Times New Roman" w:eastAsia="Times New Roman" w:cs="Times New Roman"/>
          <w:sz w:val="28"/>
          <w:szCs w:val="28"/>
        </w:rPr>
        <w:pPrChange w:id="273" w:author="Карина Гареева" w:date="2025-12-25T00:30:16Z">
          <w:pPr>
            <w:spacing w:before="0" w:after="0" w:line="360" w:lineRule="auto"/>
            <w:ind w:left="0" w:firstLine="720"/>
            <w:jc w:val="both"/>
          </w:pPr>
        </w:pPrChange>
      </w:pPr>
      <w:r>
        <w:rPr>
          <w:rFonts w:ascii="Times New Roman" w:hAnsi="Times New Roman" w:eastAsia="Times New Roman" w:cs="Times New Roman"/>
          <w:sz w:val="28"/>
          <w:szCs w:val="28"/>
          <w:rtl w:val="0"/>
        </w:rPr>
        <w:t>Таким образом, даже при дискретной частотной сетке удаётся получить лучшее разрешение. На практике это позволяет уменьшить ошибку измерения частоты с нескольких герц до десятых долей герца, что важно для гитарного тюнера, где требуется высокая точность определения высоты ноты.</w:t>
      </w:r>
    </w:p>
    <w:p w14:paraId="0000016A">
      <w:pPr>
        <w:spacing w:before="0" w:beforeLines="0" w:after="0" w:afterLines="0" w:line="360" w:lineRule="auto"/>
        <w:ind w:left="0" w:firstLine="0"/>
        <w:jc w:val="center"/>
        <w:outlineLvl w:val="1"/>
        <w:rPr>
          <w:rFonts w:ascii="Times New Roman" w:hAnsi="Times New Roman" w:eastAsia="Times New Roman" w:cs="Times New Roman"/>
          <w:b/>
          <w:bCs/>
          <w:sz w:val="28"/>
          <w:szCs w:val="28"/>
        </w:rPr>
        <w:pPrChange w:id="274" w:author="Карина Гареева" w:date="2025-12-25T00:30:16Z">
          <w:pPr>
            <w:spacing w:before="0" w:after="0" w:line="360" w:lineRule="auto"/>
            <w:ind w:left="0" w:firstLine="0"/>
            <w:jc w:val="center"/>
            <w:outlineLvl w:val="1"/>
          </w:pPr>
        </w:pPrChange>
      </w:pPr>
      <w:bookmarkStart w:id="72" w:name="_Toc22705"/>
      <w:bookmarkStart w:id="73" w:name="_Toc16564"/>
      <w:bookmarkStart w:id="74" w:name="_Toc21237"/>
      <w:r>
        <w:rPr>
          <w:rFonts w:ascii="Times New Roman" w:hAnsi="Times New Roman" w:eastAsia="Times New Roman" w:cs="Times New Roman"/>
          <w:b/>
          <w:bCs/>
          <w:sz w:val="28"/>
          <w:szCs w:val="28"/>
          <w:rtl w:val="0"/>
        </w:rPr>
        <w:t>1.3.5  Медианная фильтрация</w:t>
      </w:r>
      <w:bookmarkEnd w:id="72"/>
      <w:bookmarkEnd w:id="73"/>
      <w:bookmarkEnd w:id="74"/>
      <w:r>
        <w:rPr>
          <w:rFonts w:ascii="Times New Roman" w:hAnsi="Times New Roman" w:eastAsia="Times New Roman" w:cs="Times New Roman"/>
          <w:b/>
          <w:bCs/>
          <w:sz w:val="28"/>
          <w:szCs w:val="28"/>
          <w:rtl w:val="0"/>
        </w:rPr>
        <w:t xml:space="preserve"> </w:t>
      </w:r>
    </w:p>
    <w:p w14:paraId="0000016B">
      <w:pPr>
        <w:spacing w:before="0" w:beforeLines="0" w:after="0" w:afterLines="0" w:line="360" w:lineRule="auto"/>
        <w:ind w:firstLine="720"/>
        <w:jc w:val="both"/>
        <w:rPr>
          <w:rFonts w:ascii="Times New Roman" w:hAnsi="Times New Roman" w:eastAsia="Times New Roman" w:cs="Times New Roman"/>
          <w:sz w:val="28"/>
          <w:szCs w:val="28"/>
        </w:rPr>
        <w:pPrChange w:id="275"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Вычисленная частота со временем может незначительно «прыгать». Это вызвано шумами пьезодатчика, нестабильностью амплитуды сигнала, неидеальной дискретизацией, процессами затухания струны, негармоническими составляющими.</w:t>
      </w:r>
    </w:p>
    <w:p w14:paraId="0000016C">
      <w:pPr>
        <w:spacing w:before="0" w:beforeLines="0" w:after="0" w:afterLines="0" w:line="360" w:lineRule="auto"/>
        <w:ind w:firstLine="720"/>
        <w:jc w:val="both"/>
        <w:rPr>
          <w:rFonts w:ascii="Times New Roman" w:hAnsi="Times New Roman" w:eastAsia="Times New Roman" w:cs="Times New Roman"/>
          <w:sz w:val="28"/>
          <w:szCs w:val="28"/>
        </w:rPr>
        <w:pPrChange w:id="276"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Если такие колебания отображать напрямую, показания тюнера становятся нестабильными. Для устранения этого эффекта используется медианная фильтрация последовательности измеренных частот во времени.</w:t>
      </w:r>
    </w:p>
    <w:p w14:paraId="0000016D">
      <w:pPr>
        <w:spacing w:before="0" w:beforeLines="0" w:after="0" w:afterLines="0" w:line="360" w:lineRule="auto"/>
        <w:jc w:val="both"/>
        <w:rPr>
          <w:rFonts w:ascii="Times New Roman" w:hAnsi="Times New Roman" w:eastAsia="Times New Roman" w:cs="Times New Roman"/>
          <w:sz w:val="28"/>
          <w:szCs w:val="28"/>
        </w:rPr>
        <w:pPrChange w:id="277" w:author="Карина Гареева" w:date="2025-12-25T00:30:16Z">
          <w:pPr>
            <w:spacing w:before="0" w:after="0" w:line="360" w:lineRule="auto"/>
            <w:jc w:val="both"/>
          </w:pPr>
        </w:pPrChange>
      </w:pPr>
      <w:r>
        <w:rPr>
          <w:rFonts w:ascii="Times New Roman" w:hAnsi="Times New Roman" w:eastAsia="Times New Roman" w:cs="Times New Roman"/>
          <w:sz w:val="28"/>
          <w:szCs w:val="28"/>
          <w:rtl w:val="0"/>
        </w:rPr>
        <w:t>Принцип работы медианного фильтра:</w:t>
      </w:r>
    </w:p>
    <w:p w14:paraId="0000016E">
      <w:pPr>
        <w:numPr>
          <w:ilvl w:val="0"/>
          <w:numId w:val="7"/>
        </w:numPr>
        <w:spacing w:before="0" w:beforeLines="0" w:after="0" w:afterLines="0" w:line="360" w:lineRule="auto"/>
        <w:ind w:left="720" w:hanging="360"/>
        <w:jc w:val="left"/>
        <w:rPr>
          <w:rFonts w:ascii="Times New Roman" w:hAnsi="Times New Roman" w:eastAsia="Times New Roman" w:cs="Times New Roman"/>
          <w:sz w:val="28"/>
          <w:szCs w:val="28"/>
        </w:rPr>
        <w:pPrChange w:id="278" w:author="Карина Гареева" w:date="2025-12-25T00:30:16Z">
          <w:pPr>
            <w:numPr>
              <w:ilvl w:val="0"/>
              <w:numId w:val="7"/>
            </w:numPr>
            <w:spacing w:before="0" w:after="0" w:line="360" w:lineRule="auto"/>
            <w:ind w:left="720" w:hanging="360"/>
            <w:jc w:val="left"/>
          </w:pPr>
        </w:pPrChange>
      </w:pPr>
      <w:r>
        <w:rPr>
          <w:rFonts w:ascii="Times New Roman" w:hAnsi="Times New Roman" w:eastAsia="Times New Roman" w:cs="Times New Roman"/>
          <w:sz w:val="28"/>
          <w:szCs w:val="28"/>
          <w:rtl w:val="0"/>
        </w:rPr>
        <w:t>Формируется скользящее окно из нескольких последних измерений, 7 значений частоты.</w:t>
      </w:r>
    </w:p>
    <w:p w14:paraId="21F0283B">
      <w:pPr>
        <w:numPr>
          <w:ilvl w:val="0"/>
          <w:numId w:val="7"/>
        </w:numPr>
        <w:spacing w:before="0" w:beforeLines="0" w:after="0" w:afterLines="0" w:line="360" w:lineRule="auto"/>
        <w:ind w:left="720" w:hanging="360"/>
        <w:jc w:val="both"/>
        <w:rPr>
          <w:rFonts w:ascii="Times New Roman" w:hAnsi="Times New Roman" w:eastAsia="Times New Roman" w:cs="Times New Roman"/>
          <w:sz w:val="28"/>
          <w:szCs w:val="28"/>
        </w:rPr>
        <w:pPrChange w:id="279" w:author="Карина Гареева" w:date="2025-12-25T00:30:16Z">
          <w:pPr>
            <w:numPr>
              <w:ilvl w:val="0"/>
              <w:numId w:val="7"/>
            </w:numPr>
            <w:spacing w:before="0" w:after="0" w:line="360" w:lineRule="auto"/>
            <w:ind w:left="720" w:hanging="360"/>
            <w:jc w:val="both"/>
          </w:pPr>
        </w:pPrChange>
      </w:pPr>
      <w:r>
        <w:rPr>
          <w:rFonts w:ascii="Times New Roman" w:hAnsi="Times New Roman" w:eastAsia="Times New Roman" w:cs="Times New Roman"/>
          <w:sz w:val="28"/>
          <w:szCs w:val="28"/>
          <w:rtl w:val="0"/>
        </w:rPr>
        <w:t>После накопления окна значения копируются во временный массив и сортируются простым квадратичным алгоритмом (по принципу сортировки выбором). Благодаря сортировке элементы располагаются по возрастанию, после чего медианное значение выбирается как центральный элемент массива.</w:t>
      </w:r>
    </w:p>
    <w:p w14:paraId="00000171">
      <w:pPr>
        <w:numPr>
          <w:ilvl w:val="0"/>
          <w:numId w:val="7"/>
        </w:numPr>
        <w:spacing w:before="0" w:beforeLines="0" w:after="0" w:afterLines="0" w:line="360" w:lineRule="auto"/>
        <w:ind w:left="720" w:hanging="360"/>
        <w:jc w:val="both"/>
        <w:rPr>
          <w:rFonts w:ascii="Times New Roman" w:hAnsi="Times New Roman" w:eastAsia="Times New Roman" w:cs="Times New Roman"/>
          <w:sz w:val="28"/>
          <w:szCs w:val="28"/>
        </w:rPr>
        <w:pPrChange w:id="280" w:author="Карина Гареева" w:date="2025-12-25T00:30:16Z">
          <w:pPr>
            <w:numPr>
              <w:ilvl w:val="0"/>
              <w:numId w:val="7"/>
            </w:numPr>
            <w:spacing w:before="0" w:after="0" w:line="360" w:lineRule="auto"/>
            <w:ind w:left="720" w:hanging="360"/>
            <w:jc w:val="both"/>
          </w:pPr>
        </w:pPrChange>
      </w:pPr>
      <w:r>
        <w:rPr>
          <w:rFonts w:ascii="Times New Roman" w:hAnsi="Times New Roman" w:eastAsia="Times New Roman" w:cs="Times New Roman"/>
          <w:sz w:val="28"/>
          <w:szCs w:val="28"/>
          <w:rtl w:val="0"/>
        </w:rPr>
        <w:t>В качестве результата выбирается медиана — среднее по порядку значение.</w:t>
      </w:r>
    </w:p>
    <w:p w14:paraId="00000172">
      <w:pPr>
        <w:spacing w:before="0" w:beforeLines="0" w:after="0" w:afterLines="0" w:line="360" w:lineRule="auto"/>
        <w:rPr>
          <w:del w:id="282" w:author="Карина Гареева" w:date="2025-12-25T00:18:06Z"/>
          <w:rFonts w:ascii="Times New Roman" w:hAnsi="Times New Roman" w:eastAsia="Times New Roman" w:cs="Times New Roman"/>
          <w:sz w:val="28"/>
          <w:szCs w:val="28"/>
        </w:rPr>
        <w:pPrChange w:id="281" w:author="Карина Гареева" w:date="2025-12-25T00:30:16Z">
          <w:pPr>
            <w:spacing w:before="0" w:after="0" w:line="240" w:lineRule="auto"/>
          </w:pPr>
        </w:pPrChange>
      </w:pPr>
      <w:r>
        <w:rPr>
          <w:rFonts w:ascii="Times New Roman" w:hAnsi="Times New Roman" w:eastAsia="Times New Roman" w:cs="Times New Roman"/>
          <w:sz w:val="28"/>
          <w:szCs w:val="28"/>
        </w:rPr>
        <w:br w:type="page"/>
      </w:r>
    </w:p>
    <w:p w14:paraId="1546834A">
      <w:pPr>
        <w:spacing w:before="0" w:beforeLines="0" w:after="0" w:afterLines="0" w:line="360" w:lineRule="auto"/>
        <w:rPr>
          <w:rFonts w:ascii="Times New Roman" w:hAnsi="Times New Roman" w:eastAsia="Times New Roman" w:cs="Times New Roman"/>
          <w:sz w:val="28"/>
          <w:szCs w:val="28"/>
        </w:rPr>
        <w:pPrChange w:id="283" w:author="Карина Гареева" w:date="2025-12-25T00:30:16Z">
          <w:pPr>
            <w:spacing w:before="0" w:after="0" w:line="360" w:lineRule="auto"/>
          </w:pPr>
        </w:pPrChange>
      </w:pPr>
    </w:p>
    <w:p w14:paraId="00000173">
      <w:pPr>
        <w:pStyle w:val="15"/>
        <w:spacing w:before="0" w:beforeLines="0" w:after="0" w:afterLines="0" w:line="360" w:lineRule="auto"/>
        <w:jc w:val="center"/>
        <w:outlineLvl w:val="0"/>
        <w:rPr>
          <w:rFonts w:ascii="Times New Roman" w:hAnsi="Times New Roman" w:eastAsia="Times New Roman" w:cs="Times New Roman"/>
          <w:b/>
          <w:bCs/>
          <w:sz w:val="28"/>
          <w:szCs w:val="28"/>
        </w:rPr>
        <w:pPrChange w:id="284" w:author="Карина Гареева" w:date="2025-12-25T00:30:16Z">
          <w:pPr>
            <w:pStyle w:val="15"/>
            <w:spacing w:before="0" w:after="0" w:line="360" w:lineRule="auto"/>
            <w:jc w:val="center"/>
            <w:outlineLvl w:val="0"/>
          </w:pPr>
        </w:pPrChange>
      </w:pPr>
      <w:bookmarkStart w:id="75" w:name="_i02t9867fc58" w:colFirst="0" w:colLast="0"/>
      <w:bookmarkEnd w:id="75"/>
      <w:bookmarkStart w:id="76" w:name="_Toc3044"/>
      <w:bookmarkStart w:id="77" w:name="_Toc22427"/>
      <w:bookmarkStart w:id="78" w:name="_Toc24825"/>
      <w:r>
        <w:rPr>
          <w:rFonts w:ascii="Times New Roman" w:hAnsi="Times New Roman" w:eastAsia="Times New Roman" w:cs="Times New Roman"/>
          <w:b/>
          <w:bCs/>
          <w:sz w:val="28"/>
          <w:szCs w:val="28"/>
          <w:rtl w:val="0"/>
        </w:rPr>
        <w:t>ПРАКТИЧЕСКАЯ ЧАСТЬ</w:t>
      </w:r>
      <w:bookmarkEnd w:id="76"/>
      <w:bookmarkEnd w:id="77"/>
      <w:bookmarkEnd w:id="78"/>
    </w:p>
    <w:p w14:paraId="00000174">
      <w:pPr>
        <w:numPr>
          <w:ilvl w:val="0"/>
          <w:numId w:val="8"/>
        </w:numPr>
        <w:shd w:val="clear" w:fill="FFFFFF"/>
        <w:spacing w:before="0" w:beforeLines="0" w:after="0" w:afterLines="0" w:line="360" w:lineRule="auto"/>
        <w:ind w:left="720" w:hanging="360"/>
        <w:jc w:val="center"/>
        <w:outlineLvl w:val="0"/>
        <w:rPr>
          <w:rFonts w:ascii="Times New Roman" w:hAnsi="Times New Roman" w:eastAsia="Times New Roman" w:cs="Times New Roman"/>
          <w:b/>
          <w:bCs/>
          <w:color w:val="0F1115"/>
          <w:sz w:val="28"/>
          <w:szCs w:val="28"/>
        </w:rPr>
        <w:pPrChange w:id="285" w:author="Карина Гареева" w:date="2025-12-25T00:30:16Z">
          <w:pPr>
            <w:numPr>
              <w:ilvl w:val="0"/>
              <w:numId w:val="8"/>
            </w:numPr>
            <w:shd w:val="clear" w:fill="FFFFFF"/>
            <w:spacing w:before="0" w:after="0" w:line="360" w:lineRule="auto"/>
            <w:ind w:left="720" w:hanging="360"/>
            <w:jc w:val="center"/>
            <w:outlineLvl w:val="0"/>
          </w:pPr>
        </w:pPrChange>
      </w:pPr>
      <w:bookmarkStart w:id="79" w:name="_Toc7676"/>
      <w:bookmarkStart w:id="80" w:name="_Toc15657"/>
      <w:bookmarkStart w:id="81" w:name="_Toc23350"/>
      <w:r>
        <w:rPr>
          <w:rFonts w:ascii="Times New Roman" w:hAnsi="Times New Roman" w:eastAsia="Times New Roman" w:cs="Times New Roman"/>
          <w:b/>
          <w:bCs/>
          <w:color w:val="0F1115"/>
          <w:sz w:val="28"/>
          <w:szCs w:val="28"/>
          <w:rtl w:val="0"/>
        </w:rPr>
        <w:t>Разработка аппаратной части</w:t>
      </w:r>
      <w:bookmarkEnd w:id="79"/>
      <w:bookmarkEnd w:id="80"/>
      <w:bookmarkEnd w:id="81"/>
    </w:p>
    <w:p w14:paraId="00000175">
      <w:pPr>
        <w:spacing w:before="0" w:beforeLines="0" w:after="0" w:afterLines="0" w:line="360" w:lineRule="auto"/>
        <w:ind w:left="0" w:firstLine="0"/>
        <w:rPr>
          <w:rFonts w:ascii="Times New Roman" w:hAnsi="Times New Roman" w:eastAsia="Roboto" w:cs="Times New Roman"/>
          <w:color w:val="0F1115"/>
          <w:sz w:val="28"/>
          <w:szCs w:val="28"/>
        </w:rPr>
        <w:pPrChange w:id="286" w:author="Карина Гареева" w:date="2025-12-25T00:30:16Z">
          <w:pPr>
            <w:spacing w:before="0" w:after="0" w:line="360" w:lineRule="auto"/>
            <w:ind w:left="0" w:firstLine="0"/>
          </w:pPr>
        </w:pPrChange>
      </w:pPr>
      <w:r>
        <w:rPr>
          <w:rFonts w:ascii="Roboto" w:hAnsi="Roboto" w:eastAsia="Roboto" w:cs="Roboto"/>
          <w:color w:val="0F1115"/>
          <w:sz w:val="24"/>
          <w:szCs w:val="24"/>
          <w:rtl w:val="0"/>
        </w:rPr>
        <w:t xml:space="preserve"> </w:t>
      </w:r>
      <w:r>
        <w:rPr>
          <w:rFonts w:ascii="Roboto" w:hAnsi="Roboto" w:eastAsia="Roboto" w:cs="Roboto"/>
          <w:color w:val="0F1115"/>
          <w:sz w:val="24"/>
          <w:szCs w:val="24"/>
          <w:rtl w:val="0"/>
        </w:rPr>
        <w:tab/>
      </w:r>
      <w:r>
        <w:rPr>
          <w:rFonts w:ascii="Times New Roman" w:hAnsi="Times New Roman" w:eastAsia="Roboto" w:cs="Times New Roman"/>
          <w:color w:val="0F1115"/>
          <w:sz w:val="28"/>
          <w:szCs w:val="28"/>
          <w:rtl w:val="0"/>
        </w:rPr>
        <w:t>Структурная схема устройства:</w:t>
      </w:r>
    </w:p>
    <w:p w14:paraId="00000176">
      <w:pPr>
        <w:spacing w:before="0" w:beforeLines="0" w:after="0" w:afterLines="0" w:line="360" w:lineRule="auto"/>
        <w:ind w:left="0" w:firstLine="0"/>
        <w:rPr>
          <w:rFonts w:ascii="Times New Roman" w:hAnsi="Times New Roman" w:eastAsia="Roboto" w:cs="Times New Roman"/>
          <w:color w:val="0F1115"/>
          <w:sz w:val="28"/>
          <w:szCs w:val="28"/>
        </w:rPr>
        <w:pPrChange w:id="287" w:author="Карина Гареева" w:date="2025-12-25T00:30:16Z">
          <w:pPr>
            <w:spacing w:before="0" w:after="0" w:line="360" w:lineRule="auto"/>
            <w:ind w:left="0" w:firstLine="0"/>
          </w:pPr>
        </w:pPrChange>
      </w:pPr>
      <w:r>
        <w:rPr>
          <w:rFonts w:ascii="Times New Roman" w:hAnsi="Times New Roman" w:eastAsia="Roboto" w:cs="Times New Roman"/>
          <w:color w:val="0F1115"/>
          <w:sz w:val="28"/>
          <w:szCs w:val="28"/>
          <w:rtl w:val="0"/>
        </w:rPr>
        <w:t>Тюнер: пьезоэлектрическая мембрана -&gt; предусилитель -&gt; ESP32-S3 -&gt; OLED-дисплей.</w:t>
      </w:r>
    </w:p>
    <w:p w14:paraId="00000177">
      <w:pPr>
        <w:shd w:val="clear" w:fill="FFFFFF"/>
        <w:spacing w:before="0" w:beforeLines="0" w:after="0" w:afterLines="0" w:line="360" w:lineRule="auto"/>
        <w:jc w:val="center"/>
        <w:outlineLvl w:val="1"/>
        <w:rPr>
          <w:rFonts w:ascii="Times New Roman" w:hAnsi="Times New Roman" w:eastAsia="Times New Roman" w:cs="Times New Roman"/>
          <w:b/>
          <w:bCs/>
          <w:color w:val="0F1115"/>
          <w:sz w:val="28"/>
          <w:szCs w:val="28"/>
        </w:rPr>
        <w:pPrChange w:id="288" w:author="Карина Гареева" w:date="2025-12-25T00:30:16Z">
          <w:pPr>
            <w:shd w:val="clear" w:fill="FFFFFF"/>
            <w:spacing w:before="0" w:after="0" w:line="360" w:lineRule="auto"/>
            <w:jc w:val="center"/>
            <w:outlineLvl w:val="1"/>
          </w:pPr>
        </w:pPrChange>
      </w:pPr>
      <w:bookmarkStart w:id="82" w:name="_Toc10191"/>
      <w:bookmarkStart w:id="83" w:name="_Toc17510"/>
      <w:bookmarkStart w:id="84" w:name="_Toc14160"/>
      <w:r>
        <w:rPr>
          <w:rFonts w:ascii="Times New Roman" w:hAnsi="Times New Roman" w:eastAsia="Times New Roman" w:cs="Times New Roman"/>
          <w:b/>
          <w:bCs/>
          <w:color w:val="0F1115"/>
          <w:sz w:val="28"/>
          <w:szCs w:val="28"/>
          <w:rtl w:val="0"/>
        </w:rPr>
        <w:t>1.1 Моделирование схемы</w:t>
      </w:r>
      <w:bookmarkEnd w:id="82"/>
      <w:bookmarkEnd w:id="83"/>
      <w:bookmarkEnd w:id="84"/>
    </w:p>
    <w:p w14:paraId="00000178">
      <w:pPr>
        <w:shd w:val="clear" w:fill="FFFFFF"/>
        <w:spacing w:before="0" w:beforeLines="0" w:after="0" w:afterLines="0" w:line="360" w:lineRule="auto"/>
        <w:ind w:firstLine="720"/>
        <w:jc w:val="both"/>
        <w:rPr>
          <w:rFonts w:ascii="Times New Roman" w:hAnsi="Times New Roman" w:eastAsia="Times New Roman" w:cs="Times New Roman"/>
          <w:color w:val="0F1115"/>
          <w:sz w:val="28"/>
          <w:szCs w:val="28"/>
        </w:rPr>
        <w:pPrChange w:id="289"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 xml:space="preserve">Первым этапом было построение схемы предусилителя в среде Multisim (рис. 8). </w:t>
      </w:r>
    </w:p>
    <w:p w14:paraId="00000179">
      <w:pPr>
        <w:spacing w:before="0" w:beforeLines="0" w:after="0" w:afterLines="0" w:line="360" w:lineRule="auto"/>
        <w:jc w:val="center"/>
        <w:rPr>
          <w:rFonts w:ascii="Times New Roman" w:hAnsi="Times New Roman" w:eastAsia="Times New Roman" w:cs="Times New Roman"/>
          <w:sz w:val="28"/>
          <w:szCs w:val="28"/>
        </w:rPr>
        <w:pPrChange w:id="290" w:author="Карина Гареева" w:date="2025-12-25T00:30:16Z">
          <w:pPr>
            <w:spacing w:before="0" w:after="0" w:line="360" w:lineRule="auto"/>
            <w:jc w:val="center"/>
          </w:pPr>
        </w:pPrChange>
      </w:pPr>
      <w:r>
        <w:rPr>
          <w:rFonts w:ascii="Times New Roman" w:hAnsi="Times New Roman" w:eastAsia="Times New Roman" w:cs="Times New Roman"/>
          <w:sz w:val="28"/>
          <w:szCs w:val="28"/>
        </w:rPr>
        <w:drawing>
          <wp:inline distT="114300" distB="114300" distL="114300" distR="114300">
            <wp:extent cx="5730875" cy="32766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35" name="image20.png"/>
                    <pic:cNvPicPr preferRelativeResize="0"/>
                  </pic:nvPicPr>
                  <pic:blipFill>
                    <a:blip r:embed="rId16"/>
                    <a:srcRect/>
                    <a:stretch>
                      <a:fillRect/>
                    </a:stretch>
                  </pic:blipFill>
                  <pic:spPr>
                    <a:xfrm>
                      <a:off x="0" y="0"/>
                      <a:ext cx="5731200" cy="3276600"/>
                    </a:xfrm>
                    <a:prstGeom prst="rect">
                      <a:avLst/>
                    </a:prstGeom>
                  </pic:spPr>
                </pic:pic>
              </a:graphicData>
            </a:graphic>
          </wp:inline>
        </w:drawing>
      </w:r>
    </w:p>
    <w:p w14:paraId="0000017A">
      <w:pPr>
        <w:spacing w:before="0" w:beforeLines="0" w:after="0" w:afterLines="0" w:line="360" w:lineRule="auto"/>
        <w:ind w:left="720" w:firstLine="0"/>
        <w:jc w:val="center"/>
        <w:rPr>
          <w:rFonts w:ascii="Times New Roman" w:hAnsi="Times New Roman" w:eastAsia="Times New Roman" w:cs="Times New Roman"/>
          <w:b/>
          <w:bCs/>
          <w:sz w:val="28"/>
          <w:szCs w:val="28"/>
        </w:rPr>
        <w:pPrChange w:id="291" w:author="Карина Гареева" w:date="2025-12-25T00:30:16Z">
          <w:pPr>
            <w:spacing w:before="0" w:after="0" w:line="360" w:lineRule="auto"/>
            <w:ind w:left="720" w:firstLine="0"/>
            <w:jc w:val="center"/>
          </w:pPr>
        </w:pPrChange>
      </w:pPr>
      <w:r>
        <w:rPr>
          <w:rFonts w:ascii="Times New Roman" w:hAnsi="Times New Roman" w:eastAsia="Times New Roman" w:cs="Times New Roman"/>
          <w:sz w:val="28"/>
          <w:szCs w:val="28"/>
          <w:rtl w:val="0"/>
        </w:rPr>
        <w:t xml:space="preserve">Рисунок </w:t>
      </w:r>
      <w:r>
        <w:rPr>
          <w:rFonts w:hint="default" w:ascii="Times New Roman" w:hAnsi="Times New Roman" w:eastAsia="Times New Roman" w:cs="Times New Roman"/>
          <w:sz w:val="28"/>
          <w:szCs w:val="28"/>
          <w:rtl w:val="0"/>
          <w:lang w:val="en-US"/>
        </w:rPr>
        <w:t>7</w:t>
      </w:r>
      <w:r>
        <w:rPr>
          <w:rFonts w:ascii="Times New Roman" w:hAnsi="Times New Roman" w:eastAsia="Times New Roman" w:cs="Times New Roman"/>
          <w:sz w:val="28"/>
          <w:szCs w:val="28"/>
          <w:rtl w:val="0"/>
        </w:rPr>
        <w:t xml:space="preserve">  - Схема предусилителя</w:t>
      </w:r>
    </w:p>
    <w:p w14:paraId="0000017B">
      <w:pPr>
        <w:spacing w:before="0" w:beforeLines="0" w:after="0" w:afterLines="0" w:line="360" w:lineRule="auto"/>
        <w:jc w:val="center"/>
        <w:rPr>
          <w:rFonts w:ascii="Times New Roman" w:hAnsi="Times New Roman" w:eastAsia="Times New Roman" w:cs="Times New Roman"/>
          <w:b/>
          <w:bCs/>
          <w:sz w:val="28"/>
          <w:szCs w:val="28"/>
        </w:rPr>
        <w:pPrChange w:id="292" w:author="Карина Гареева" w:date="2025-12-25T00:30:16Z">
          <w:pPr>
            <w:spacing w:before="0" w:after="0" w:line="360" w:lineRule="auto"/>
            <w:jc w:val="center"/>
          </w:pPr>
        </w:pPrChange>
      </w:pPr>
      <w:r>
        <w:rPr>
          <w:rFonts w:ascii="Times New Roman" w:hAnsi="Times New Roman" w:eastAsia="Times New Roman" w:cs="Times New Roman"/>
          <w:b/>
          <w:bCs/>
          <w:sz w:val="28"/>
          <w:szCs w:val="28"/>
          <w:rtl w:val="0"/>
        </w:rPr>
        <w:t>Описание схемы предусилителя</w:t>
      </w:r>
    </w:p>
    <w:p w14:paraId="0000017C">
      <w:pPr>
        <w:pBdr>
          <w:top w:val="none" w:color="auto" w:sz="0" w:space="0"/>
          <w:left w:val="none" w:color="auto" w:sz="0" w:space="0"/>
          <w:bottom w:val="none" w:color="auto" w:sz="0" w:space="0"/>
          <w:right w:val="none" w:color="auto" w:sz="0" w:space="0"/>
          <w:between w:val="none" w:color="auto" w:sz="0" w:space="0"/>
        </w:pBd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93" w:author="Карина Гареева" w:date="2025-12-25T00:30:16Z">
          <w:pPr>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firstLine="720"/>
            <w:jc w:val="both"/>
          </w:pPr>
        </w:pPrChange>
      </w:pPr>
      <w:r>
        <w:rPr>
          <w:rFonts w:ascii="Times New Roman" w:hAnsi="Times New Roman" w:eastAsia="Times New Roman" w:cs="Times New Roman"/>
          <w:sz w:val="28"/>
          <w:szCs w:val="28"/>
          <w:rtl w:val="0"/>
        </w:rPr>
        <w:t>Сигнал, поступающий на вход, проходит через С4 на неинвертирующий вход операционного усилителя.</w:t>
      </w:r>
    </w:p>
    <w:p w14:paraId="0000017D">
      <w:pPr>
        <w:pBdr>
          <w:top w:val="none" w:color="auto" w:sz="0" w:space="0"/>
          <w:left w:val="none" w:color="auto" w:sz="0" w:space="0"/>
          <w:bottom w:val="none" w:color="auto" w:sz="0" w:space="0"/>
          <w:right w:val="none" w:color="auto" w:sz="0" w:space="0"/>
          <w:between w:val="none" w:color="auto" w:sz="0" w:space="0"/>
        </w:pBd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94" w:author="Карина Гареева" w:date="2025-12-25T00:30:16Z">
          <w:pPr>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firstLine="720"/>
            <w:jc w:val="both"/>
          </w:pPr>
        </w:pPrChange>
      </w:pPr>
      <w:r>
        <w:rPr>
          <w:rFonts w:ascii="Times New Roman" w:hAnsi="Times New Roman" w:eastAsia="Times New Roman" w:cs="Times New Roman"/>
          <w:sz w:val="28"/>
          <w:szCs w:val="28"/>
          <w:rtl w:val="0"/>
        </w:rPr>
        <w:t xml:space="preserve">Постоянное напряжение на этом выходе определяется </w:t>
      </w:r>
      <w:r>
        <w:fldChar w:fldCharType="begin"/>
      </w:r>
      <w:r>
        <w:instrText xml:space="preserve"> HYPERLINK "https://www.joyta.ru/7328-delitel-napryazheniya-na-rezistorax-raschet-onlajn/" \h </w:instrText>
      </w:r>
      <w:r>
        <w:fldChar w:fldCharType="separate"/>
      </w:r>
      <w:r>
        <w:rPr>
          <w:rFonts w:ascii="Times New Roman" w:hAnsi="Times New Roman" w:eastAsia="Times New Roman" w:cs="Times New Roman"/>
          <w:sz w:val="28"/>
          <w:szCs w:val="28"/>
          <w:rtl w:val="0"/>
        </w:rPr>
        <w:t>делителем</w:t>
      </w:r>
      <w:r>
        <w:rPr>
          <w:rFonts w:ascii="Times New Roman" w:hAnsi="Times New Roman" w:eastAsia="Times New Roman" w:cs="Times New Roman"/>
          <w:sz w:val="28"/>
          <w:szCs w:val="28"/>
          <w:rtl w:val="0"/>
        </w:rPr>
        <w:fldChar w:fldCharType="end"/>
      </w:r>
      <w:r>
        <w:rPr>
          <w:rFonts w:ascii="Gungsuh" w:hAnsi="Gungsuh" w:eastAsia="Gungsuh" w:cs="Gungsuh"/>
          <w:sz w:val="28"/>
          <w:szCs w:val="28"/>
          <w:rtl w:val="0"/>
        </w:rPr>
        <w:t xml:space="preserve"> </w:t>
      </w:r>
      <w:r>
        <w:rPr>
          <w:rFonts w:ascii="Times New Roman" w:hAnsi="Times New Roman" w:eastAsia="Gungsuh" w:cs="Times New Roman"/>
          <w:sz w:val="28"/>
          <w:szCs w:val="28"/>
          <w:rtl w:val="0"/>
        </w:rPr>
        <w:t xml:space="preserve">R6, R1, R7 и составляет чуть больше половины напряжения питания Vref ≈ 1,65 В. Входное сопротивление самого усилителя для переменных низкочастотных сигналов равно сумме сопротивлений R6 и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"https://www.joyta.ru/7362-parallelnoe-soedinenie-rezistorov/" \h </w:instrText>
      </w:r>
      <w:r>
        <w:rPr>
          <w:rFonts w:ascii="Times New Roman" w:hAnsi="Times New Roman" w:cs="Times New Roman"/>
          <w:sz w:val="28"/>
          <w:szCs w:val="28"/>
        </w:rPr>
        <w:fldChar w:fldCharType="separate"/>
      </w:r>
      <w:r>
        <w:rPr>
          <w:rFonts w:ascii="Times New Roman" w:hAnsi="Times New Roman" w:eastAsia="Times New Roman" w:cs="Times New Roman"/>
          <w:sz w:val="28"/>
          <w:szCs w:val="28"/>
          <w:rtl w:val="0"/>
        </w:rPr>
        <w:t>параллельного соединения резисторов</w:t>
      </w:r>
      <w:r>
        <w:rPr>
          <w:rFonts w:ascii="Times New Roman" w:hAnsi="Times New Roman" w:eastAsia="Times New Roman" w:cs="Times New Roman"/>
          <w:sz w:val="28"/>
          <w:szCs w:val="28"/>
          <w:rtl w:val="0"/>
        </w:rPr>
        <w:fldChar w:fldCharType="end"/>
      </w:r>
      <w:r>
        <w:rPr>
          <w:rFonts w:ascii="Times New Roman" w:hAnsi="Times New Roman" w:eastAsia="Times New Roman" w:cs="Times New Roman"/>
          <w:sz w:val="28"/>
          <w:szCs w:val="28"/>
          <w:rtl w:val="0"/>
        </w:rPr>
        <w:t xml:space="preserve"> R1, R7 и составляет примерно 1,3 МОм.</w:t>
      </w:r>
    </w:p>
    <w:p w14:paraId="0000017E">
      <w:pPr>
        <w:pBdr>
          <w:top w:val="none" w:color="auto" w:sz="0" w:space="0"/>
          <w:left w:val="none" w:color="auto" w:sz="0" w:space="0"/>
          <w:bottom w:val="none" w:color="auto" w:sz="0" w:space="0"/>
          <w:right w:val="none" w:color="auto" w:sz="0" w:space="0"/>
          <w:between w:val="none" w:color="auto" w:sz="0" w:space="0"/>
        </w:pBd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295" w:author="Карина Гареева" w:date="2025-12-25T00:30:16Z">
          <w:pPr>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firstLine="720"/>
            <w:jc w:val="both"/>
          </w:pPr>
        </w:pPrChange>
      </w:pPr>
      <w:r>
        <w:rPr>
          <w:rFonts w:ascii="Times New Roman" w:hAnsi="Times New Roman" w:eastAsia="Times New Roman" w:cs="Times New Roman"/>
          <w:sz w:val="28"/>
          <w:szCs w:val="28"/>
          <w:rtl w:val="0"/>
        </w:rPr>
        <w:t>Фильтрация питания снижает шум и подверженность самовозбуждению. За счет применения в делителе резисторов с большим сопротивлением и конденсатора С2 емкостью 10 мкФ эффективно фильтруется напряжение.</w:t>
      </w:r>
    </w:p>
    <w:p w14:paraId="0000017F">
      <w:pPr>
        <w:spacing w:before="0" w:beforeLines="0" w:after="0" w:afterLines="0" w:line="360" w:lineRule="auto"/>
        <w:ind w:firstLine="720"/>
        <w:jc w:val="both"/>
        <w:rPr>
          <w:rFonts w:ascii="Times New Roman" w:hAnsi="Times New Roman" w:eastAsia="Times New Roman" w:cs="Times New Roman"/>
          <w:sz w:val="28"/>
          <w:szCs w:val="28"/>
        </w:rPr>
        <w:pPrChange w:id="296"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Первый каскад ОУ (U1A) выполнен как повторитель напряжения с коэффициентом усиления Ku1 = 1. Входная цепь включает разделительный конденсатор C4 и резистор R8, формирующие фильтр высоких частот для блокировки постоянной составляющей сигнала.</w:t>
      </w:r>
    </w:p>
    <w:p w14:paraId="00000180">
      <w:pPr>
        <w:spacing w:before="0" w:beforeLines="0" w:after="0" w:afterLines="0" w:line="360" w:lineRule="auto"/>
        <w:ind w:firstLine="720"/>
        <w:jc w:val="both"/>
        <w:rPr>
          <w:rFonts w:ascii="Times New Roman" w:hAnsi="Times New Roman" w:eastAsia="Times New Roman" w:cs="Times New Roman"/>
          <w:sz w:val="28"/>
          <w:szCs w:val="28"/>
        </w:rPr>
        <w:pPrChange w:id="297"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Второй каскад ОУ (U2B) реализован как неинвертирующий усилитель с коэффициентом усиления, изменяющимся в зависимости от сопротивления. Коэффициент усиления определяется отношением сопротивлений R4, R5, R9 к R3. Для возможности регулировки усиления в схеме использованы три резистора (R7-R9), которые в физической схеме будут заменены на переменный резистор.</w:t>
      </w:r>
    </w:p>
    <w:p w14:paraId="00000181">
      <w:pPr>
        <w:spacing w:before="0" w:beforeLines="0" w:after="0" w:afterLines="0" w:line="360" w:lineRule="auto"/>
        <w:ind w:firstLine="720"/>
        <w:jc w:val="both"/>
        <w:rPr>
          <w:rFonts w:ascii="Times New Roman" w:hAnsi="Times New Roman" w:eastAsia="Times New Roman" w:cs="Times New Roman"/>
          <w:sz w:val="28"/>
          <w:szCs w:val="28"/>
        </w:rPr>
        <w:pPrChange w:id="298"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 xml:space="preserve">Для снятия сигнала в Multisim смоделирована схема с ОУ MCP6002, который будет использоваться в конечной версии схемы. В этом случае выходной сигнал должен колебаться в диапазоне от 0 до 3.3 вольт, что соответствует разрешенному напряжению для esp32s3. </w:t>
      </w:r>
    </w:p>
    <w:p w14:paraId="00000182">
      <w:pPr>
        <w:spacing w:before="0" w:beforeLines="0" w:after="0" w:afterLines="0" w:line="360" w:lineRule="auto"/>
        <w:jc w:val="both"/>
        <w:rPr>
          <w:rFonts w:ascii="Times New Roman" w:hAnsi="Times New Roman" w:eastAsia="Times New Roman" w:cs="Times New Roman"/>
          <w:sz w:val="28"/>
          <w:szCs w:val="28"/>
        </w:rPr>
        <w:pPrChange w:id="299" w:author="Карина Гареева" w:date="2025-12-25T00:30:16Z">
          <w:pPr>
            <w:spacing w:before="0" w:after="0" w:line="360" w:lineRule="auto"/>
            <w:jc w:val="both"/>
          </w:pPr>
        </w:pPrChange>
      </w:pP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Частота входной синусоиды в тестовых запусках Multisim: 166 Гц. Амплитуда: 410 мВ.</w:t>
      </w:r>
    </w:p>
    <w:p w14:paraId="00000183">
      <w:pPr>
        <w:spacing w:before="0" w:beforeLines="0" w:after="0" w:afterLines="0" w:line="360" w:lineRule="auto"/>
        <w:jc w:val="left"/>
        <w:rPr>
          <w:rFonts w:ascii="Times New Roman" w:hAnsi="Times New Roman" w:eastAsia="Times New Roman" w:cs="Times New Roman"/>
          <w:b/>
          <w:bCs/>
          <w:sz w:val="28"/>
          <w:szCs w:val="28"/>
        </w:rPr>
        <w:pPrChange w:id="300" w:author="Карина Гареева" w:date="2025-12-25T00:30:16Z">
          <w:pPr>
            <w:spacing w:before="0" w:after="0" w:line="360" w:lineRule="auto"/>
            <w:jc w:val="left"/>
          </w:pPr>
        </w:pPrChange>
      </w:pPr>
      <w:r>
        <w:rPr>
          <w:rFonts w:ascii="Times New Roman" w:hAnsi="Times New Roman" w:eastAsia="Times New Roman" w:cs="Times New Roman"/>
          <w:b/>
          <w:bCs/>
          <w:sz w:val="28"/>
          <w:szCs w:val="28"/>
          <w:rtl w:val="0"/>
        </w:rPr>
        <w:t>Графики сигналов с разным усилением</w:t>
      </w:r>
    </w:p>
    <w:p w14:paraId="00000184">
      <w:pPr>
        <w:spacing w:before="0" w:beforeLines="0" w:after="0" w:afterLines="0" w:line="360" w:lineRule="auto"/>
        <w:ind w:firstLine="720"/>
        <w:jc w:val="both"/>
        <w:rPr>
          <w:rFonts w:ascii="Times New Roman" w:hAnsi="Times New Roman" w:eastAsia="Times New Roman" w:cs="Times New Roman"/>
          <w:sz w:val="28"/>
          <w:szCs w:val="28"/>
        </w:rPr>
        <w:pPrChange w:id="301"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Рассмотрим осциллограмму случая, когда коэффициент усиления в теории равен 5/1+1 = 6. На рисунке 9 видно, что средняя точка синусоиды на выходе (красная линия) поднимается до 1.65, сигнал колеблется в полосе от 0 до 3.3 вольт. Рассчитанный коэффициент усиления равен: 2375/449+1 = 6.3.</w:t>
      </w:r>
    </w:p>
    <w:p w14:paraId="00000185">
      <w:pPr>
        <w:spacing w:before="0" w:beforeLines="0" w:after="0" w:afterLines="0" w:line="360" w:lineRule="auto"/>
        <w:ind w:firstLine="720"/>
        <w:jc w:val="both"/>
        <w:rPr>
          <w:rFonts w:ascii="Times New Roman" w:hAnsi="Times New Roman" w:eastAsia="Times New Roman" w:cs="Times New Roman"/>
          <w:sz w:val="28"/>
          <w:szCs w:val="28"/>
        </w:rPr>
        <w:pPrChange w:id="302" w:author="Карина Гареева" w:date="2025-12-25T00:30:16Z">
          <w:pPr>
            <w:spacing w:before="0" w:after="0" w:line="360" w:lineRule="auto"/>
            <w:ind w:firstLine="720"/>
            <w:jc w:val="both"/>
          </w:pPr>
        </w:pPrChange>
      </w:pPr>
    </w:p>
    <w:p w14:paraId="00000186">
      <w:pPr>
        <w:spacing w:before="0" w:beforeLines="0" w:after="0" w:afterLines="0" w:line="360" w:lineRule="auto"/>
        <w:ind w:left="720" w:firstLine="0"/>
        <w:jc w:val="center"/>
        <w:rPr>
          <w:rFonts w:ascii="Times New Roman" w:hAnsi="Times New Roman" w:eastAsia="Times New Roman" w:cs="Times New Roman"/>
          <w:sz w:val="28"/>
          <w:szCs w:val="28"/>
        </w:rPr>
        <w:pPrChange w:id="303" w:author="Карина Гареева" w:date="2025-12-25T00:30:16Z">
          <w:pPr>
            <w:spacing w:before="0" w:after="0" w:line="360" w:lineRule="auto"/>
            <w:ind w:left="720" w:firstLine="0"/>
            <w:jc w:val="center"/>
          </w:pPr>
        </w:pPrChange>
      </w:pPr>
      <w:r>
        <w:rPr>
          <w:rFonts w:ascii="Times New Roman" w:hAnsi="Times New Roman" w:eastAsia="Times New Roman" w:cs="Times New Roman"/>
          <w:sz w:val="28"/>
          <w:szCs w:val="28"/>
        </w:rPr>
        <w:drawing>
          <wp:inline distT="114300" distB="114300" distL="114300" distR="114300">
            <wp:extent cx="3229610" cy="255714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17"/>
                    <a:srcRect/>
                    <a:stretch>
                      <a:fillRect/>
                    </a:stretch>
                  </pic:blipFill>
                  <pic:spPr>
                    <a:xfrm>
                      <a:off x="0" y="0"/>
                      <a:ext cx="3229616" cy="2557463"/>
                    </a:xfrm>
                    <a:prstGeom prst="rect">
                      <a:avLst/>
                    </a:prstGeom>
                  </pic:spPr>
                </pic:pic>
              </a:graphicData>
            </a:graphic>
          </wp:inline>
        </w:drawing>
      </w:r>
    </w:p>
    <w:p w14:paraId="00000187">
      <w:pPr>
        <w:spacing w:before="0" w:beforeLines="0" w:after="0" w:afterLines="0" w:line="360" w:lineRule="auto"/>
        <w:ind w:left="720" w:firstLine="0"/>
        <w:jc w:val="center"/>
        <w:rPr>
          <w:rFonts w:ascii="Times New Roman" w:hAnsi="Times New Roman" w:eastAsia="Times New Roman" w:cs="Times New Roman"/>
          <w:color w:val="222222"/>
          <w:sz w:val="28"/>
          <w:szCs w:val="28"/>
          <w:shd w:val="clear" w:fill="FFF2CC"/>
        </w:rPr>
        <w:pPrChange w:id="304" w:author="Карина Гареева" w:date="2025-12-25T00:30:16Z">
          <w:pPr>
            <w:spacing w:before="0" w:after="0" w:line="360" w:lineRule="auto"/>
            <w:ind w:left="720" w:firstLine="0"/>
            <w:jc w:val="center"/>
          </w:pPr>
        </w:pPrChange>
      </w:pPr>
      <w:r>
        <w:rPr>
          <w:rFonts w:ascii="Times New Roman" w:hAnsi="Times New Roman" w:eastAsia="Times New Roman" w:cs="Times New Roman"/>
          <w:sz w:val="28"/>
          <w:szCs w:val="28"/>
          <w:rtl w:val="0"/>
        </w:rPr>
        <w:t xml:space="preserve">Рисунок </w:t>
      </w:r>
      <w:r>
        <w:rPr>
          <w:rFonts w:hint="default" w:ascii="Times New Roman" w:hAnsi="Times New Roman" w:eastAsia="Times New Roman" w:cs="Times New Roman"/>
          <w:sz w:val="28"/>
          <w:szCs w:val="28"/>
          <w:rtl w:val="0"/>
          <w:lang w:val="en-US"/>
        </w:rPr>
        <w:t>8</w:t>
      </w:r>
      <w:r>
        <w:rPr>
          <w:rFonts w:ascii="Times New Roman" w:hAnsi="Times New Roman" w:eastAsia="Times New Roman" w:cs="Times New Roman"/>
          <w:sz w:val="28"/>
          <w:szCs w:val="28"/>
          <w:rtl w:val="0"/>
        </w:rPr>
        <w:t xml:space="preserve"> - Осциллограмма сигнала при усилении в 6 раз.</w:t>
      </w:r>
    </w:p>
    <w:p w14:paraId="00000188">
      <w:pPr>
        <w:spacing w:before="0" w:beforeLines="0" w:after="0" w:afterLines="0" w:line="360" w:lineRule="auto"/>
        <w:ind w:firstLine="720"/>
        <w:jc w:val="both"/>
        <w:rPr>
          <w:rFonts w:ascii="Times New Roman" w:hAnsi="Times New Roman" w:eastAsia="Times New Roman" w:cs="Times New Roman"/>
          <w:color w:val="222222"/>
          <w:sz w:val="28"/>
          <w:szCs w:val="28"/>
        </w:rPr>
        <w:pPrChange w:id="305"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222222"/>
          <w:sz w:val="28"/>
          <w:szCs w:val="28"/>
          <w:rtl w:val="0"/>
        </w:rPr>
        <w:t>Во втором случае теоретический коэффициент усиления составляет 30/1+1=31. При таком усилении динамические свойства сигнала ухудшились, что сделано намеренно - это позволяет предотвратить подачу на микроконтроллер напряжений, превышающих допустимые уровни.</w:t>
      </w:r>
    </w:p>
    <w:p w14:paraId="3698E6F3">
      <w:pPr>
        <w:spacing w:before="0" w:beforeLines="0" w:after="0" w:afterLines="0" w:line="360" w:lineRule="auto"/>
        <w:ind w:left="0" w:firstLine="720"/>
        <w:jc w:val="both"/>
        <w:rPr>
          <w:rFonts w:ascii="Times New Roman" w:hAnsi="Times New Roman" w:eastAsia="Times New Roman" w:cs="Times New Roman"/>
          <w:color w:val="222222"/>
          <w:sz w:val="28"/>
          <w:szCs w:val="28"/>
          <w:shd w:val="clear" w:fill="FFF2CC"/>
        </w:rPr>
        <w:pPrChange w:id="306" w:author="Карина Гареева" w:date="2025-12-25T00:30:16Z">
          <w:pPr>
            <w:spacing w:before="0" w:after="0" w:line="360" w:lineRule="auto"/>
            <w:ind w:left="0" w:firstLine="720"/>
            <w:jc w:val="both"/>
          </w:pPr>
        </w:pPrChange>
      </w:pPr>
      <w:r>
        <w:rPr>
          <w:rFonts w:ascii="Times New Roman" w:hAnsi="Times New Roman" w:eastAsia="Times New Roman" w:cs="Times New Roman"/>
          <w:color w:val="222222"/>
          <w:sz w:val="28"/>
          <w:szCs w:val="28"/>
          <w:rtl w:val="0"/>
        </w:rPr>
        <w:t xml:space="preserve">Нижнее ограничение также является корректным, поскольку микроконтроллер не работает с отрицательными уровнями сигнала. В результате сигнал «обрезается» при достижении значений 0 В и 3.3 В (рис. </w:t>
      </w:r>
      <w:r>
        <w:rPr>
          <w:rFonts w:hint="default" w:ascii="Times New Roman" w:hAnsi="Times New Roman" w:eastAsia="Times New Roman" w:cs="Times New Roman"/>
          <w:color w:val="222222"/>
          <w:sz w:val="28"/>
          <w:szCs w:val="28"/>
          <w:rtl w:val="0"/>
          <w:lang w:val="en-US"/>
        </w:rPr>
        <w:t>9</w:t>
      </w:r>
      <w:r>
        <w:rPr>
          <w:rFonts w:ascii="Times New Roman" w:hAnsi="Times New Roman" w:eastAsia="Times New Roman" w:cs="Times New Roman"/>
          <w:color w:val="222222"/>
          <w:sz w:val="28"/>
          <w:szCs w:val="28"/>
          <w:rtl w:val="0"/>
        </w:rPr>
        <w:t>). Такое поведение является необходимым и обеспечивает безопасный диапазон входного сигнала для микроконтроллера.</w:t>
      </w:r>
    </w:p>
    <w:p w14:paraId="0000018B">
      <w:pPr>
        <w:spacing w:before="0" w:beforeLines="0" w:after="0" w:afterLines="0" w:line="360" w:lineRule="auto"/>
        <w:ind w:left="720" w:firstLine="0"/>
        <w:jc w:val="center"/>
        <w:rPr>
          <w:rFonts w:ascii="Times New Roman" w:hAnsi="Times New Roman" w:eastAsia="Times New Roman" w:cs="Times New Roman"/>
          <w:sz w:val="28"/>
          <w:szCs w:val="28"/>
        </w:rPr>
        <w:pPrChange w:id="307" w:author="Карина Гареева" w:date="2025-12-25T00:30:16Z">
          <w:pPr>
            <w:spacing w:before="0" w:after="0" w:line="360" w:lineRule="auto"/>
            <w:ind w:left="720" w:firstLine="0"/>
            <w:jc w:val="center"/>
          </w:pPr>
        </w:pPrChange>
      </w:pPr>
      <w:r>
        <w:rPr>
          <w:rFonts w:ascii="Times New Roman" w:hAnsi="Times New Roman" w:eastAsia="Times New Roman" w:cs="Times New Roman"/>
          <w:sz w:val="28"/>
          <w:szCs w:val="28"/>
        </w:rPr>
        <w:drawing>
          <wp:inline distT="114300" distB="114300" distL="114300" distR="114300">
            <wp:extent cx="3055620" cy="2354580"/>
            <wp:effectExtent l="0" t="0" r="11430" b="7620"/>
            <wp:docPr id="15" name="image26.png"/>
            <wp:cNvGraphicFramePr/>
            <a:graphic xmlns:a="http://schemas.openxmlformats.org/drawingml/2006/main">
              <a:graphicData uri="http://schemas.openxmlformats.org/drawingml/2006/picture">
                <pic:pic xmlns:pic="http://schemas.openxmlformats.org/drawingml/2006/picture">
                  <pic:nvPicPr>
                    <pic:cNvPr id="15" name="image26.png"/>
                    <pic:cNvPicPr preferRelativeResize="0"/>
                  </pic:nvPicPr>
                  <pic:blipFill>
                    <a:blip r:embed="rId18"/>
                    <a:srcRect/>
                    <a:stretch>
                      <a:fillRect/>
                    </a:stretch>
                  </pic:blipFill>
                  <pic:spPr>
                    <a:xfrm>
                      <a:off x="0" y="0"/>
                      <a:ext cx="3055620" cy="2354580"/>
                    </a:xfrm>
                    <a:prstGeom prst="rect">
                      <a:avLst/>
                    </a:prstGeom>
                  </pic:spPr>
                </pic:pic>
              </a:graphicData>
            </a:graphic>
          </wp:inline>
        </w:drawing>
      </w:r>
    </w:p>
    <w:p w14:paraId="0000018C">
      <w:pPr>
        <w:spacing w:before="0" w:beforeLines="0" w:after="0" w:afterLines="0" w:line="360" w:lineRule="auto"/>
        <w:jc w:val="center"/>
        <w:rPr>
          <w:rFonts w:ascii="Times New Roman" w:hAnsi="Times New Roman" w:eastAsia="Times New Roman" w:cs="Times New Roman"/>
          <w:sz w:val="28"/>
          <w:szCs w:val="28"/>
        </w:rPr>
        <w:pPrChange w:id="308"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 xml:space="preserve">Рисунок </w:t>
      </w:r>
      <w:r>
        <w:rPr>
          <w:rFonts w:hint="default" w:ascii="Times New Roman" w:hAnsi="Times New Roman" w:eastAsia="Times New Roman" w:cs="Times New Roman"/>
          <w:sz w:val="28"/>
          <w:szCs w:val="28"/>
          <w:rtl w:val="0"/>
          <w:lang w:val="en-US"/>
        </w:rPr>
        <w:t>9</w:t>
      </w:r>
      <w:r>
        <w:rPr>
          <w:rFonts w:ascii="Times New Roman" w:hAnsi="Times New Roman" w:eastAsia="Times New Roman" w:cs="Times New Roman"/>
          <w:sz w:val="28"/>
          <w:szCs w:val="28"/>
          <w:rtl w:val="0"/>
        </w:rPr>
        <w:t xml:space="preserve"> - Осциллограмма сигнала при усилении в 31 раз.</w:t>
      </w:r>
    </w:p>
    <w:p w14:paraId="0000018D">
      <w:pPr>
        <w:spacing w:before="0" w:beforeLines="0" w:after="0" w:afterLines="0" w:line="360" w:lineRule="auto"/>
        <w:jc w:val="center"/>
        <w:rPr>
          <w:rFonts w:ascii="Times New Roman" w:hAnsi="Times New Roman" w:eastAsia="Times New Roman" w:cs="Times New Roman"/>
          <w:b/>
          <w:bCs/>
          <w:sz w:val="28"/>
          <w:szCs w:val="28"/>
        </w:rPr>
        <w:pPrChange w:id="309" w:author="Карина Гареева" w:date="2025-12-25T00:30:16Z">
          <w:pPr>
            <w:spacing w:before="0" w:after="0" w:line="360" w:lineRule="auto"/>
            <w:jc w:val="center"/>
          </w:pPr>
        </w:pPrChange>
      </w:pPr>
    </w:p>
    <w:p w14:paraId="0000018E">
      <w:pPr>
        <w:spacing w:before="0" w:beforeLines="0" w:after="0" w:afterLines="0" w:line="360" w:lineRule="auto"/>
        <w:jc w:val="center"/>
        <w:outlineLvl w:val="1"/>
        <w:rPr>
          <w:rFonts w:ascii="Times New Roman" w:hAnsi="Times New Roman" w:eastAsia="Times New Roman" w:cs="Times New Roman"/>
          <w:b/>
          <w:bCs/>
          <w:sz w:val="28"/>
          <w:szCs w:val="28"/>
        </w:rPr>
        <w:pPrChange w:id="310" w:author="Карина Гареева" w:date="2025-12-25T00:30:16Z">
          <w:pPr>
            <w:spacing w:before="0" w:after="0" w:line="360" w:lineRule="auto"/>
            <w:jc w:val="center"/>
            <w:outlineLvl w:val="1"/>
          </w:pPr>
        </w:pPrChange>
      </w:pPr>
      <w:bookmarkStart w:id="85" w:name="_Toc3935"/>
      <w:bookmarkStart w:id="86" w:name="_Toc21510"/>
      <w:bookmarkStart w:id="87" w:name="_Toc23422"/>
      <w:r>
        <w:rPr>
          <w:rFonts w:ascii="Times New Roman" w:hAnsi="Times New Roman" w:eastAsia="Times New Roman" w:cs="Times New Roman"/>
          <w:b/>
          <w:bCs/>
          <w:sz w:val="28"/>
          <w:szCs w:val="28"/>
          <w:rtl w:val="0"/>
        </w:rPr>
        <w:t>1.2. Элементы сборки</w:t>
      </w:r>
      <w:bookmarkEnd w:id="85"/>
      <w:bookmarkEnd w:id="86"/>
      <w:bookmarkEnd w:id="87"/>
    </w:p>
    <w:p w14:paraId="0000018F">
      <w:pPr>
        <w:spacing w:before="0" w:beforeLines="0" w:after="0" w:afterLines="0" w:line="360" w:lineRule="auto"/>
        <w:ind w:firstLine="720"/>
        <w:rPr>
          <w:rFonts w:ascii="Times New Roman" w:hAnsi="Times New Roman" w:eastAsia="Times New Roman" w:cs="Times New Roman"/>
          <w:sz w:val="28"/>
          <w:szCs w:val="28"/>
        </w:rPr>
        <w:pPrChange w:id="311" w:author="Карина Гареева" w:date="2025-12-25T00:30:16Z">
          <w:pPr>
            <w:spacing w:before="0" w:after="0" w:line="360" w:lineRule="auto"/>
            <w:ind w:firstLine="720"/>
          </w:pPr>
        </w:pPrChange>
      </w:pPr>
      <w:r>
        <w:rPr>
          <w:rFonts w:ascii="Times New Roman" w:hAnsi="Times New Roman" w:eastAsia="Times New Roman" w:cs="Times New Roman"/>
          <w:color w:val="222222"/>
          <w:sz w:val="28"/>
          <w:szCs w:val="28"/>
          <w:highlight w:val="white"/>
          <w:rtl w:val="0"/>
        </w:rPr>
        <w:t>Компоненты для сборки предусилителя:</w:t>
      </w:r>
    </w:p>
    <w:p w14:paraId="00000190">
      <w:pPr>
        <w:spacing w:before="0" w:beforeLines="0" w:after="0" w:afterLines="0" w:line="360" w:lineRule="auto"/>
        <w:rPr>
          <w:rFonts w:ascii="Times New Roman" w:hAnsi="Times New Roman" w:eastAsia="Times New Roman" w:cs="Times New Roman"/>
          <w:sz w:val="28"/>
          <w:szCs w:val="28"/>
        </w:rPr>
        <w:pPrChange w:id="312" w:author="Карина Гареева" w:date="2025-12-25T00:30:16Z">
          <w:pPr>
            <w:spacing w:before="0" w:after="0" w:line="360" w:lineRule="auto"/>
          </w:pPr>
        </w:pPrChange>
      </w:pPr>
      <w:r>
        <w:rPr>
          <w:rFonts w:ascii="Times New Roman" w:hAnsi="Times New Roman" w:eastAsia="Times New Roman" w:cs="Times New Roman"/>
          <w:sz w:val="28"/>
          <w:szCs w:val="28"/>
          <w:rtl w:val="0"/>
        </w:rPr>
        <w:t>1. CBC2065BAL, d=20мм, 6.5кГц, L=90мм, Пьезоэлектрическая диафрагма (1)</w:t>
      </w:r>
    </w:p>
    <w:p w14:paraId="00000191">
      <w:pPr>
        <w:spacing w:before="0" w:beforeLines="0" w:after="0" w:afterLines="0" w:line="360" w:lineRule="auto"/>
        <w:rPr>
          <w:rFonts w:ascii="Times New Roman" w:hAnsi="Times New Roman" w:eastAsia="Times New Roman" w:cs="Times New Roman"/>
          <w:sz w:val="28"/>
          <w:szCs w:val="28"/>
        </w:rPr>
        <w:pPrChange w:id="313" w:author="Карина Гареева" w:date="2025-12-25T00:30:16Z">
          <w:pPr>
            <w:spacing w:before="0" w:after="0" w:line="360" w:lineRule="auto"/>
          </w:pPr>
        </w:pPrChange>
      </w:pPr>
      <w:r>
        <w:rPr>
          <w:rFonts w:ascii="Times New Roman" w:hAnsi="Times New Roman" w:eastAsia="Times New Roman" w:cs="Times New Roman"/>
          <w:sz w:val="28"/>
          <w:szCs w:val="28"/>
          <w:rtl w:val="0"/>
        </w:rPr>
        <w:t>2. MCP6002-I/P, Операционный усилитель 1МГц, 2-канала, Rail-to-Rail [DIP-8.] (1)</w:t>
      </w:r>
    </w:p>
    <w:p w14:paraId="00000192">
      <w:pPr>
        <w:spacing w:before="0" w:beforeLines="0" w:after="0" w:afterLines="0" w:line="360" w:lineRule="auto"/>
        <w:rPr>
          <w:rFonts w:ascii="Times New Roman" w:hAnsi="Times New Roman" w:eastAsia="Times New Roman" w:cs="Times New Roman"/>
          <w:sz w:val="28"/>
          <w:szCs w:val="28"/>
        </w:rPr>
        <w:pPrChange w:id="314" w:author="Карина Гареева" w:date="2025-12-25T00:30:16Z">
          <w:pPr>
            <w:spacing w:before="0" w:after="0" w:line="360" w:lineRule="auto"/>
          </w:pPr>
        </w:pPrChange>
      </w:pPr>
      <w:r>
        <w:rPr>
          <w:rFonts w:ascii="Times New Roman" w:hAnsi="Times New Roman" w:eastAsia="Times New Roman" w:cs="Times New Roman"/>
          <w:sz w:val="28"/>
          <w:szCs w:val="28"/>
          <w:rtl w:val="0"/>
        </w:rPr>
        <w:t>3. CF-100 (С1-4) 1Вт, 470 кОм, Резистор углеродистый (2)</w:t>
      </w:r>
    </w:p>
    <w:p w14:paraId="00000193">
      <w:pPr>
        <w:spacing w:before="0" w:beforeLines="0" w:after="0" w:afterLines="0" w:line="360" w:lineRule="auto"/>
        <w:rPr>
          <w:rFonts w:ascii="Times New Roman" w:hAnsi="Times New Roman" w:eastAsia="Times New Roman" w:cs="Times New Roman"/>
          <w:sz w:val="28"/>
          <w:szCs w:val="28"/>
        </w:rPr>
        <w:pPrChange w:id="315" w:author="Карина Гареева" w:date="2025-12-25T00:30:16Z">
          <w:pPr>
            <w:spacing w:before="0" w:after="0" w:line="360" w:lineRule="auto"/>
          </w:pPr>
        </w:pPrChange>
      </w:pPr>
      <w:r>
        <w:rPr>
          <w:rFonts w:ascii="Times New Roman" w:hAnsi="Times New Roman" w:eastAsia="Times New Roman" w:cs="Times New Roman"/>
          <w:sz w:val="28"/>
          <w:szCs w:val="28"/>
          <w:rtl w:val="0"/>
        </w:rPr>
        <w:t>4. ECAP (К50-35 мини), 10мкФ, Конденсатор электролитический алюминиевый (2)</w:t>
      </w:r>
    </w:p>
    <w:p w14:paraId="00000194">
      <w:pPr>
        <w:spacing w:before="0" w:beforeLines="0" w:after="0" w:afterLines="0" w:line="360" w:lineRule="auto"/>
        <w:rPr>
          <w:rFonts w:ascii="Times New Roman" w:hAnsi="Times New Roman" w:eastAsia="Times New Roman" w:cs="Times New Roman"/>
          <w:sz w:val="28"/>
          <w:szCs w:val="28"/>
        </w:rPr>
        <w:pPrChange w:id="316" w:author="Карина Гареева" w:date="2025-12-25T00:30:16Z">
          <w:pPr>
            <w:spacing w:before="0" w:after="0" w:line="360" w:lineRule="auto"/>
          </w:pPr>
        </w:pPrChange>
      </w:pPr>
      <w:r>
        <w:rPr>
          <w:rFonts w:ascii="Times New Roman" w:hAnsi="Times New Roman" w:eastAsia="Times New Roman" w:cs="Times New Roman"/>
          <w:sz w:val="28"/>
          <w:szCs w:val="28"/>
          <w:rtl w:val="0"/>
        </w:rPr>
        <w:t>5. CF-100 (С1-4) 1Вт, 82 кОм, Резистор углеродистый (1)</w:t>
      </w:r>
    </w:p>
    <w:p w14:paraId="00000195">
      <w:pPr>
        <w:spacing w:before="0" w:beforeLines="0" w:after="0" w:afterLines="0" w:line="360" w:lineRule="auto"/>
        <w:rPr>
          <w:rFonts w:ascii="Times New Roman" w:hAnsi="Times New Roman" w:eastAsia="Times New Roman" w:cs="Times New Roman"/>
          <w:sz w:val="28"/>
          <w:szCs w:val="28"/>
        </w:rPr>
        <w:pPrChange w:id="317" w:author="Карина Гареева" w:date="2025-12-25T00:30:16Z">
          <w:pPr>
            <w:spacing w:before="0" w:after="0" w:line="360" w:lineRule="auto"/>
          </w:pPr>
        </w:pPrChange>
      </w:pPr>
      <w:r>
        <w:rPr>
          <w:rFonts w:ascii="Times New Roman" w:hAnsi="Times New Roman" w:eastAsia="Times New Roman" w:cs="Times New Roman"/>
          <w:sz w:val="28"/>
          <w:szCs w:val="28"/>
          <w:rtl w:val="0"/>
        </w:rPr>
        <w:t>6. RCER71E104K0A2H03B, Конденсатор: керамический; 100нФ (1)</w:t>
      </w:r>
    </w:p>
    <w:p w14:paraId="00000196">
      <w:pPr>
        <w:spacing w:before="0" w:beforeLines="0" w:after="0" w:afterLines="0" w:line="360" w:lineRule="auto"/>
        <w:rPr>
          <w:rFonts w:ascii="Times New Roman" w:hAnsi="Times New Roman" w:eastAsia="Times New Roman" w:cs="Times New Roman"/>
          <w:sz w:val="28"/>
          <w:szCs w:val="28"/>
        </w:rPr>
        <w:pPrChange w:id="318" w:author="Карина Гареева" w:date="2025-12-25T00:30:16Z">
          <w:pPr>
            <w:spacing w:before="0" w:after="0" w:line="360" w:lineRule="auto"/>
          </w:pPr>
        </w:pPrChange>
      </w:pPr>
      <w:r>
        <w:rPr>
          <w:rFonts w:ascii="Times New Roman" w:hAnsi="Times New Roman" w:eastAsia="Times New Roman" w:cs="Times New Roman"/>
          <w:sz w:val="28"/>
          <w:szCs w:val="28"/>
          <w:rtl w:val="0"/>
        </w:rPr>
        <w:t>7. CF-100 (С1-4) 1Вт, 1 МОм, Резистор углеродистый (2)</w:t>
      </w:r>
    </w:p>
    <w:p w14:paraId="00000197">
      <w:pPr>
        <w:spacing w:before="0" w:beforeLines="0" w:after="0" w:afterLines="0" w:line="360" w:lineRule="auto"/>
        <w:rPr>
          <w:rFonts w:ascii="Times New Roman" w:hAnsi="Times New Roman" w:eastAsia="Times New Roman" w:cs="Times New Roman"/>
          <w:sz w:val="28"/>
          <w:szCs w:val="28"/>
          <w:highlight w:val="white"/>
        </w:rPr>
        <w:pPrChange w:id="319" w:author="Карина Гареева" w:date="2025-12-25T00:30:16Z">
          <w:pPr>
            <w:spacing w:before="0" w:after="0" w:line="360" w:lineRule="auto"/>
          </w:pPr>
        </w:pPrChange>
      </w:pPr>
      <w:r>
        <w:rPr>
          <w:rFonts w:ascii="Times New Roman" w:hAnsi="Times New Roman" w:eastAsia="Times New Roman" w:cs="Times New Roman"/>
          <w:sz w:val="28"/>
          <w:szCs w:val="28"/>
          <w:rtl w:val="0"/>
        </w:rPr>
        <w:t xml:space="preserve">8. </w:t>
      </w:r>
      <w:r>
        <w:rPr>
          <w:rFonts w:ascii="Times New Roman" w:hAnsi="Times New Roman" w:eastAsia="Times New Roman" w:cs="Times New Roman"/>
          <w:sz w:val="28"/>
          <w:szCs w:val="28"/>
          <w:highlight w:val="white"/>
          <w:rtl w:val="0"/>
        </w:rPr>
        <w:t>СП3-4АМ, 0.25Вт, 100 Ом, Резистор переменный (1)</w:t>
      </w:r>
    </w:p>
    <w:p w14:paraId="00000198">
      <w:pPr>
        <w:spacing w:before="0" w:beforeLines="0" w:after="0" w:afterLines="0" w:line="360" w:lineRule="auto"/>
        <w:rPr>
          <w:rFonts w:ascii="Times New Roman" w:hAnsi="Times New Roman" w:eastAsia="Times New Roman" w:cs="Times New Roman"/>
          <w:sz w:val="28"/>
          <w:szCs w:val="28"/>
          <w:highlight w:val="white"/>
        </w:rPr>
        <w:pPrChange w:id="320" w:author="Карина Гареева" w:date="2025-12-25T00:30:16Z">
          <w:pPr>
            <w:spacing w:before="0" w:after="0" w:line="360" w:lineRule="auto"/>
          </w:pPr>
        </w:pPrChange>
      </w:pPr>
      <w:r>
        <w:rPr>
          <w:rFonts w:ascii="Times New Roman" w:hAnsi="Times New Roman" w:eastAsia="Times New Roman" w:cs="Times New Roman"/>
          <w:sz w:val="28"/>
          <w:szCs w:val="28"/>
          <w:highlight w:val="white"/>
          <w:rtl w:val="0"/>
        </w:rPr>
        <w:t>9. Беспаечная макетная плата 750 точек 98мм 84 мм (1)</w:t>
      </w:r>
    </w:p>
    <w:p w14:paraId="00000199">
      <w:pPr>
        <w:spacing w:before="0" w:beforeLines="0" w:after="0" w:afterLines="0" w:line="360" w:lineRule="auto"/>
        <w:rPr>
          <w:rFonts w:ascii="Times New Roman" w:hAnsi="Times New Roman" w:eastAsia="Times New Roman" w:cs="Times New Roman"/>
          <w:sz w:val="28"/>
          <w:szCs w:val="28"/>
          <w:highlight w:val="white"/>
        </w:rPr>
        <w:pPrChange w:id="321" w:author="Карина Гареева" w:date="2025-12-25T00:30:16Z">
          <w:pPr>
            <w:spacing w:before="0" w:after="0" w:line="360" w:lineRule="auto"/>
          </w:pPr>
        </w:pPrChange>
      </w:pPr>
      <w:r>
        <w:rPr>
          <w:rFonts w:ascii="Times New Roman" w:hAnsi="Times New Roman" w:eastAsia="Times New Roman" w:cs="Times New Roman"/>
          <w:sz w:val="28"/>
          <w:szCs w:val="28"/>
          <w:highlight w:val="white"/>
          <w:rtl w:val="0"/>
        </w:rPr>
        <w:t>10. OLED дисплей 0.96 128x64, I2C IIC(1)</w:t>
      </w:r>
    </w:p>
    <w:p w14:paraId="0000019A">
      <w:pPr>
        <w:spacing w:before="0" w:beforeLines="0" w:after="0" w:afterLines="0" w:line="360" w:lineRule="auto"/>
        <w:rPr>
          <w:rFonts w:ascii="Times New Roman" w:hAnsi="Times New Roman" w:eastAsia="Times New Roman" w:cs="Times New Roman"/>
          <w:sz w:val="28"/>
          <w:szCs w:val="28"/>
          <w:highlight w:val="white"/>
        </w:rPr>
        <w:pPrChange w:id="322" w:author="Карина Гареева" w:date="2025-12-25T00:30:16Z">
          <w:pPr>
            <w:spacing w:before="0" w:after="0" w:line="360" w:lineRule="auto"/>
          </w:pPr>
        </w:pPrChange>
      </w:pPr>
      <w:r>
        <w:rPr>
          <w:rFonts w:ascii="Times New Roman" w:hAnsi="Times New Roman" w:eastAsia="Times New Roman" w:cs="Times New Roman"/>
          <w:sz w:val="28"/>
          <w:szCs w:val="28"/>
          <w:highlight w:val="white"/>
          <w:rtl w:val="0"/>
        </w:rPr>
        <w:t>11. Плата макетная двусторонняя 70 х 90 мм (Шаг:2.54)</w:t>
      </w:r>
      <w:r>
        <w:rPr>
          <w:rFonts w:hint="default" w:ascii="Times New Roman" w:hAnsi="Times New Roman" w:eastAsia="Times New Roman" w:cs="Times New Roman"/>
          <w:sz w:val="28"/>
          <w:szCs w:val="28"/>
          <w:highlight w:val="white"/>
          <w:rtl w:val="0"/>
          <w:lang w:val="en-US"/>
        </w:rPr>
        <w:t xml:space="preserve"> </w:t>
      </w:r>
      <w:r>
        <w:rPr>
          <w:rFonts w:ascii="Times New Roman" w:hAnsi="Times New Roman" w:eastAsia="Times New Roman" w:cs="Times New Roman"/>
          <w:sz w:val="28"/>
          <w:szCs w:val="28"/>
          <w:highlight w:val="white"/>
          <w:rtl w:val="0"/>
        </w:rPr>
        <w:t>(1)</w:t>
      </w:r>
    </w:p>
    <w:p w14:paraId="0000019C">
      <w:pPr>
        <w:spacing w:before="0" w:beforeLines="0" w:after="0" w:afterLines="0" w:line="360" w:lineRule="auto"/>
        <w:rPr>
          <w:rFonts w:ascii="Times New Roman" w:hAnsi="Times New Roman" w:eastAsia="Times New Roman" w:cs="Times New Roman"/>
          <w:sz w:val="28"/>
          <w:szCs w:val="28"/>
          <w:highlight w:val="white"/>
        </w:rPr>
        <w:pPrChange w:id="323" w:author="Карина Гареева" w:date="2025-12-25T00:30:16Z">
          <w:pPr>
            <w:spacing w:before="0" w:after="0" w:line="360" w:lineRule="auto"/>
          </w:pPr>
        </w:pPrChange>
      </w:pPr>
      <w:r>
        <w:rPr>
          <w:rFonts w:ascii="Times New Roman" w:hAnsi="Times New Roman" w:eastAsia="Times New Roman" w:cs="Times New Roman"/>
          <w:sz w:val="28"/>
          <w:szCs w:val="28"/>
          <w:highlight w:val="white"/>
          <w:rtl w:val="0"/>
        </w:rPr>
        <w:t>12.</w:t>
      </w:r>
      <w:r>
        <w:rPr>
          <w:rFonts w:hint="default" w:ascii="Times New Roman" w:hAnsi="Times New Roman" w:eastAsia="Times New Roman" w:cs="Times New Roman"/>
          <w:sz w:val="28"/>
          <w:szCs w:val="28"/>
          <w:highlight w:val="white"/>
          <w:rtl w:val="0"/>
          <w:lang w:val="en-US"/>
        </w:rPr>
        <w:t xml:space="preserve"> </w:t>
      </w:r>
      <w:r>
        <w:rPr>
          <w:rFonts w:ascii="Times New Roman" w:hAnsi="Times New Roman" w:eastAsia="Times New Roman" w:cs="Times New Roman"/>
          <w:sz w:val="28"/>
          <w:szCs w:val="28"/>
          <w:highlight w:val="white"/>
          <w:rtl w:val="0"/>
        </w:rPr>
        <w:t>Модуль плата ESP32-S3-DevKitC-1</w:t>
      </w:r>
      <w:r>
        <w:rPr>
          <w:rFonts w:hint="default" w:ascii="Times New Roman" w:hAnsi="Times New Roman" w:eastAsia="Times New Roman" w:cs="Times New Roman"/>
          <w:sz w:val="28"/>
          <w:szCs w:val="28"/>
          <w:highlight w:val="white"/>
          <w:rtl w:val="0"/>
          <w:lang w:val="en-US"/>
        </w:rPr>
        <w:t xml:space="preserve"> </w:t>
      </w:r>
      <w:r>
        <w:rPr>
          <w:rFonts w:ascii="Times New Roman" w:hAnsi="Times New Roman" w:eastAsia="Times New Roman" w:cs="Times New Roman"/>
          <w:sz w:val="28"/>
          <w:szCs w:val="28"/>
          <w:highlight w:val="white"/>
          <w:rtl w:val="0"/>
        </w:rPr>
        <w:t>(1)</w:t>
      </w:r>
    </w:p>
    <w:p w14:paraId="0000019D">
      <w:pPr>
        <w:spacing w:before="0" w:beforeLines="0" w:after="0" w:afterLines="0" w:line="360" w:lineRule="auto"/>
        <w:jc w:val="center"/>
        <w:outlineLvl w:val="1"/>
        <w:rPr>
          <w:rFonts w:ascii="Times New Roman" w:hAnsi="Times New Roman" w:eastAsia="Times New Roman" w:cs="Times New Roman"/>
          <w:b/>
          <w:bCs/>
          <w:sz w:val="28"/>
          <w:szCs w:val="28"/>
        </w:rPr>
        <w:pPrChange w:id="324" w:author="Карина Гареева" w:date="2025-12-25T00:30:16Z">
          <w:pPr>
            <w:spacing w:before="0" w:after="0" w:line="360" w:lineRule="auto"/>
            <w:jc w:val="center"/>
            <w:outlineLvl w:val="1"/>
          </w:pPr>
        </w:pPrChange>
      </w:pPr>
      <w:bookmarkStart w:id="88" w:name="_Toc13787"/>
      <w:bookmarkStart w:id="89" w:name="_Toc4546"/>
      <w:bookmarkStart w:id="90" w:name="_Toc15026"/>
      <w:r>
        <w:rPr>
          <w:rFonts w:ascii="Times New Roman" w:hAnsi="Times New Roman" w:eastAsia="Times New Roman" w:cs="Times New Roman"/>
          <w:b/>
          <w:bCs/>
          <w:sz w:val="28"/>
          <w:szCs w:val="28"/>
          <w:rtl w:val="0"/>
        </w:rPr>
        <w:t>1.3 Тестирование схемы</w:t>
      </w:r>
      <w:bookmarkEnd w:id="88"/>
      <w:bookmarkEnd w:id="89"/>
      <w:bookmarkEnd w:id="90"/>
    </w:p>
    <w:p w14:paraId="0000019E">
      <w:pPr>
        <w:spacing w:before="0" w:beforeLines="0" w:after="0" w:afterLines="0" w:line="360" w:lineRule="auto"/>
        <w:ind w:firstLine="720"/>
        <w:jc w:val="both"/>
        <w:rPr>
          <w:rFonts w:ascii="Times New Roman" w:hAnsi="Times New Roman" w:eastAsia="Times New Roman" w:cs="Times New Roman"/>
          <w:sz w:val="28"/>
          <w:szCs w:val="28"/>
        </w:rPr>
        <w:pPrChange w:id="325"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При снятии сигнала на макетной плате NI ELVIS в схеме использовался операционный усилитель TL072 и подавались 5 вольт. В качестве тестовой ситуации вместо сигнала, поступающего с пьезоэлемента, используются генераторы сигналов с нужной амплитудой и частотой.</w:t>
      </w:r>
    </w:p>
    <w:p w14:paraId="0000019F">
      <w:pPr>
        <w:spacing w:before="0" w:beforeLines="0" w:after="0" w:afterLines="0" w:line="360" w:lineRule="auto"/>
        <w:ind w:firstLine="720"/>
        <w:jc w:val="both"/>
        <w:rPr>
          <w:rFonts w:ascii="Times New Roman" w:hAnsi="Times New Roman" w:eastAsia="Times New Roman" w:cs="Times New Roman"/>
          <w:sz w:val="28"/>
          <w:szCs w:val="28"/>
        </w:rPr>
        <w:pPrChange w:id="326"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Рассмотрим осциллограммы. При коэффициенте усиления 0 наблюдаем синусоиду, которая просто сдвинута к средней точке и повторяет по форме входной сигнал (рис. 1</w:t>
      </w:r>
      <w:r>
        <w:rPr>
          <w:rFonts w:hint="default" w:ascii="Times New Roman" w:hAnsi="Times New Roman" w:eastAsia="Times New Roman" w:cs="Times New Roman"/>
          <w:sz w:val="28"/>
          <w:szCs w:val="28"/>
          <w:rtl w:val="0"/>
          <w:lang w:val="en-US"/>
        </w:rPr>
        <w:t>0</w:t>
      </w:r>
      <w:r>
        <w:rPr>
          <w:rFonts w:ascii="Times New Roman" w:hAnsi="Times New Roman" w:eastAsia="Times New Roman" w:cs="Times New Roman"/>
          <w:sz w:val="28"/>
          <w:szCs w:val="28"/>
          <w:rtl w:val="0"/>
        </w:rPr>
        <w:t>).</w:t>
      </w:r>
    </w:p>
    <w:p w14:paraId="000001A0">
      <w:pPr>
        <w:spacing w:before="0" w:beforeLines="0" w:after="0" w:afterLines="0" w:line="360" w:lineRule="auto"/>
        <w:ind w:left="720" w:firstLine="0"/>
        <w:rPr>
          <w:rFonts w:ascii="Times New Roman" w:hAnsi="Times New Roman" w:eastAsia="Times New Roman" w:cs="Times New Roman"/>
          <w:sz w:val="28"/>
          <w:szCs w:val="28"/>
        </w:rPr>
        <w:pPrChange w:id="327" w:author="Карина Гареева" w:date="2025-12-25T00:30:16Z">
          <w:pPr>
            <w:spacing w:before="0" w:after="0" w:line="360" w:lineRule="auto"/>
            <w:ind w:left="720" w:firstLine="0"/>
          </w:pPr>
        </w:pPrChange>
      </w:pPr>
      <w:r>
        <w:rPr>
          <w:rFonts w:ascii="Times New Roman" w:hAnsi="Times New Roman" w:eastAsia="Times New Roman" w:cs="Times New Roman"/>
          <w:sz w:val="28"/>
          <w:szCs w:val="28"/>
        </w:rPr>
        <w:drawing>
          <wp:inline distT="114300" distB="114300" distL="114300" distR="114300">
            <wp:extent cx="4686935" cy="2139950"/>
            <wp:effectExtent l="0" t="0" r="18415" b="12700"/>
            <wp:docPr id="14" name="image12.png"/>
            <wp:cNvGraphicFramePr/>
            <a:graphic xmlns:a="http://schemas.openxmlformats.org/drawingml/2006/main">
              <a:graphicData uri="http://schemas.openxmlformats.org/drawingml/2006/picture">
                <pic:pic xmlns:pic="http://schemas.openxmlformats.org/drawingml/2006/picture">
                  <pic:nvPicPr>
                    <pic:cNvPr id="14" name="image12.png"/>
                    <pic:cNvPicPr preferRelativeResize="0"/>
                  </pic:nvPicPr>
                  <pic:blipFill>
                    <a:blip r:embed="rId19"/>
                    <a:srcRect/>
                    <a:stretch>
                      <a:fillRect/>
                    </a:stretch>
                  </pic:blipFill>
                  <pic:spPr>
                    <a:xfrm>
                      <a:off x="0" y="0"/>
                      <a:ext cx="4686935" cy="2139950"/>
                    </a:xfrm>
                    <a:prstGeom prst="rect">
                      <a:avLst/>
                    </a:prstGeom>
                  </pic:spPr>
                </pic:pic>
              </a:graphicData>
            </a:graphic>
          </wp:inline>
        </w:drawing>
      </w:r>
    </w:p>
    <w:p w14:paraId="000001A1">
      <w:pPr>
        <w:spacing w:before="0" w:beforeLines="0" w:after="0" w:afterLines="0" w:line="360" w:lineRule="auto"/>
        <w:jc w:val="center"/>
        <w:rPr>
          <w:rFonts w:ascii="Times New Roman" w:hAnsi="Times New Roman" w:eastAsia="Times New Roman" w:cs="Times New Roman"/>
          <w:sz w:val="28"/>
          <w:szCs w:val="28"/>
        </w:rPr>
        <w:pPrChange w:id="328"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Рисунок 1</w:t>
      </w:r>
      <w:r>
        <w:rPr>
          <w:rFonts w:hint="default" w:ascii="Times New Roman" w:hAnsi="Times New Roman" w:eastAsia="Times New Roman" w:cs="Times New Roman"/>
          <w:sz w:val="28"/>
          <w:szCs w:val="28"/>
          <w:rtl w:val="0"/>
          <w:lang w:val="en-US"/>
        </w:rPr>
        <w:t>0</w:t>
      </w:r>
      <w:r>
        <w:rPr>
          <w:rFonts w:ascii="Times New Roman" w:hAnsi="Times New Roman" w:eastAsia="Times New Roman" w:cs="Times New Roman"/>
          <w:sz w:val="28"/>
          <w:szCs w:val="28"/>
          <w:rtl w:val="0"/>
        </w:rPr>
        <w:t xml:space="preserve"> - Осциллограмма сигнала с усилением в 0 раз.</w:t>
      </w:r>
    </w:p>
    <w:p w14:paraId="000001A2">
      <w:pPr>
        <w:spacing w:before="0" w:beforeLines="0" w:after="0" w:afterLines="0" w:line="360" w:lineRule="auto"/>
        <w:ind w:firstLine="720"/>
        <w:jc w:val="both"/>
        <w:rPr>
          <w:rFonts w:ascii="Times New Roman" w:hAnsi="Times New Roman" w:eastAsia="Times New Roman" w:cs="Times New Roman"/>
          <w:sz w:val="28"/>
          <w:szCs w:val="28"/>
        </w:rPr>
        <w:pPrChange w:id="329"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 xml:space="preserve">Изменяем сопротивление с помощью потенциометра и видим, что синусоида на выходе растягивается и размещается в диапазоне от 0 до 5 вольт (рис. </w:t>
      </w:r>
      <w:r>
        <w:rPr>
          <w:rFonts w:hint="default" w:ascii="Times New Roman" w:hAnsi="Times New Roman" w:eastAsia="Times New Roman" w:cs="Times New Roman"/>
          <w:sz w:val="28"/>
          <w:szCs w:val="28"/>
          <w:rtl w:val="0"/>
          <w:lang w:val="en-US"/>
        </w:rPr>
        <w:t>11</w:t>
      </w:r>
      <w:r>
        <w:rPr>
          <w:rFonts w:ascii="Times New Roman" w:hAnsi="Times New Roman" w:eastAsia="Times New Roman" w:cs="Times New Roman"/>
          <w:sz w:val="28"/>
          <w:szCs w:val="28"/>
          <w:rtl w:val="0"/>
        </w:rPr>
        <w:t xml:space="preserve">). </w:t>
      </w:r>
    </w:p>
    <w:p w14:paraId="000001A3">
      <w:pPr>
        <w:spacing w:before="0" w:beforeLines="0" w:after="0" w:afterLines="0" w:line="360" w:lineRule="auto"/>
        <w:ind w:left="720" w:firstLine="0"/>
        <w:jc w:val="center"/>
        <w:rPr>
          <w:rFonts w:ascii="Times New Roman" w:hAnsi="Times New Roman" w:eastAsia="Times New Roman" w:cs="Times New Roman"/>
          <w:sz w:val="28"/>
          <w:szCs w:val="28"/>
        </w:rPr>
        <w:pPrChange w:id="330" w:author="Карина Гареева" w:date="2025-12-25T00:30:16Z">
          <w:pPr>
            <w:spacing w:before="0" w:after="0" w:line="360" w:lineRule="auto"/>
            <w:ind w:left="720" w:firstLine="0"/>
            <w:jc w:val="center"/>
          </w:pPr>
        </w:pPrChange>
      </w:pPr>
      <w:r>
        <w:rPr>
          <w:rFonts w:ascii="Times New Roman" w:hAnsi="Times New Roman" w:eastAsia="Times New Roman" w:cs="Times New Roman"/>
          <w:sz w:val="28"/>
          <w:szCs w:val="28"/>
        </w:rPr>
        <w:drawing>
          <wp:inline distT="114300" distB="114300" distL="114300" distR="114300">
            <wp:extent cx="3602355" cy="2630805"/>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27" name="image35.png"/>
                    <pic:cNvPicPr preferRelativeResize="0"/>
                  </pic:nvPicPr>
                  <pic:blipFill>
                    <a:blip r:embed="rId20"/>
                    <a:srcRect/>
                    <a:stretch>
                      <a:fillRect/>
                    </a:stretch>
                  </pic:blipFill>
                  <pic:spPr>
                    <a:xfrm>
                      <a:off x="0" y="0"/>
                      <a:ext cx="3602676" cy="2631071"/>
                    </a:xfrm>
                    <a:prstGeom prst="rect">
                      <a:avLst/>
                    </a:prstGeom>
                  </pic:spPr>
                </pic:pic>
              </a:graphicData>
            </a:graphic>
          </wp:inline>
        </w:drawing>
      </w:r>
    </w:p>
    <w:p w14:paraId="000001A4">
      <w:pPr>
        <w:spacing w:before="0" w:beforeLines="0" w:after="0" w:afterLines="0" w:line="360" w:lineRule="auto"/>
        <w:ind w:left="720" w:firstLine="0"/>
        <w:jc w:val="center"/>
        <w:rPr>
          <w:rFonts w:ascii="Times New Roman" w:hAnsi="Times New Roman" w:eastAsia="Times New Roman" w:cs="Times New Roman"/>
          <w:sz w:val="28"/>
          <w:szCs w:val="28"/>
        </w:rPr>
        <w:pPrChange w:id="331" w:author="Карина Гареева" w:date="2025-12-25T00:30:16Z">
          <w:pPr>
            <w:spacing w:before="0" w:after="0" w:line="360" w:lineRule="auto"/>
            <w:ind w:left="720" w:firstLine="0"/>
            <w:jc w:val="center"/>
          </w:pPr>
        </w:pPrChange>
      </w:pPr>
      <w:r>
        <w:rPr>
          <w:rFonts w:ascii="Times New Roman" w:hAnsi="Times New Roman" w:eastAsia="Times New Roman" w:cs="Times New Roman"/>
          <w:sz w:val="28"/>
          <w:szCs w:val="28"/>
          <w:rtl w:val="0"/>
        </w:rPr>
        <w:t>Рисунок 1</w:t>
      </w:r>
      <w:r>
        <w:rPr>
          <w:rFonts w:hint="default" w:ascii="Times New Roman" w:hAnsi="Times New Roman" w:eastAsia="Times New Roman" w:cs="Times New Roman"/>
          <w:sz w:val="28"/>
          <w:szCs w:val="28"/>
          <w:rtl w:val="0"/>
          <w:lang w:val="en-US"/>
        </w:rPr>
        <w:t>1</w:t>
      </w:r>
      <w:r>
        <w:rPr>
          <w:rFonts w:ascii="Times New Roman" w:hAnsi="Times New Roman" w:eastAsia="Times New Roman" w:cs="Times New Roman"/>
          <w:sz w:val="28"/>
          <w:szCs w:val="28"/>
          <w:rtl w:val="0"/>
        </w:rPr>
        <w:t xml:space="preserve"> - Осциллограмма сигнала со средним коэфф-ом усиления</w:t>
      </w:r>
    </w:p>
    <w:p w14:paraId="000001A5">
      <w:pPr>
        <w:spacing w:before="0" w:beforeLines="0" w:after="0" w:afterLines="0" w:line="360" w:lineRule="auto"/>
        <w:ind w:firstLine="720"/>
        <w:jc w:val="both"/>
        <w:rPr>
          <w:rFonts w:ascii="Times New Roman" w:hAnsi="Times New Roman" w:eastAsia="Times New Roman" w:cs="Times New Roman"/>
          <w:sz w:val="28"/>
          <w:szCs w:val="28"/>
        </w:rPr>
        <w:pPrChange w:id="332"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При большом значении сопротивления на переменном резисторе наблюдаем ту же ситуацию, что и при моделировании в Multisim. Сигнал “обрубается” в нуле и пяти вольтах, что является корректным показателем и сигнализирует о том, что установку можно соединять с микроконтроллером после подбора верного операционного усилителя.</w:t>
      </w:r>
    </w:p>
    <w:p w14:paraId="000001A6">
      <w:pPr>
        <w:spacing w:before="0" w:beforeLines="0" w:after="0" w:afterLines="0" w:line="360" w:lineRule="auto"/>
        <w:ind w:firstLine="0"/>
        <w:jc w:val="center"/>
        <w:rPr>
          <w:rFonts w:ascii="Times New Roman" w:hAnsi="Times New Roman" w:eastAsia="Times New Roman" w:cs="Times New Roman"/>
          <w:sz w:val="28"/>
          <w:szCs w:val="28"/>
        </w:rPr>
        <w:pPrChange w:id="333" w:author="Карина Гареева" w:date="2025-12-25T00:30:16Z">
          <w:pPr>
            <w:spacing w:before="0" w:after="0" w:line="360" w:lineRule="auto"/>
            <w:ind w:firstLine="720"/>
          </w:pPr>
        </w:pPrChange>
      </w:pPr>
      <w:r>
        <w:rPr>
          <w:rFonts w:ascii="Times New Roman" w:hAnsi="Times New Roman" w:eastAsia="Times New Roman" w:cs="Times New Roman"/>
          <w:sz w:val="28"/>
          <w:szCs w:val="28"/>
        </w:rPr>
        <w:drawing>
          <wp:inline distT="114300" distB="114300" distL="114300" distR="114300">
            <wp:extent cx="4242435" cy="2722245"/>
            <wp:effectExtent l="0" t="0" r="5715" b="1905"/>
            <wp:docPr id="32" name="image39.png"/>
            <wp:cNvGraphicFramePr/>
            <a:graphic xmlns:a="http://schemas.openxmlformats.org/drawingml/2006/main">
              <a:graphicData uri="http://schemas.openxmlformats.org/drawingml/2006/picture">
                <pic:pic xmlns:pic="http://schemas.openxmlformats.org/drawingml/2006/picture">
                  <pic:nvPicPr>
                    <pic:cNvPr id="32" name="image39.png"/>
                    <pic:cNvPicPr preferRelativeResize="0"/>
                  </pic:nvPicPr>
                  <pic:blipFill>
                    <a:blip r:embed="rId21"/>
                    <a:srcRect/>
                    <a:stretch>
                      <a:fillRect/>
                    </a:stretch>
                  </pic:blipFill>
                  <pic:spPr>
                    <a:xfrm>
                      <a:off x="0" y="0"/>
                      <a:ext cx="4242435" cy="2722245"/>
                    </a:xfrm>
                    <a:prstGeom prst="rect">
                      <a:avLst/>
                    </a:prstGeom>
                  </pic:spPr>
                </pic:pic>
              </a:graphicData>
            </a:graphic>
          </wp:inline>
        </w:drawing>
      </w:r>
    </w:p>
    <w:p w14:paraId="000001A7">
      <w:pPr>
        <w:spacing w:before="0" w:beforeLines="0" w:after="0" w:afterLines="0" w:line="360" w:lineRule="auto"/>
        <w:jc w:val="center"/>
        <w:rPr>
          <w:del w:id="335" w:author="Карина Гареева" w:date="2025-12-25T00:19:17Z"/>
          <w:rFonts w:ascii="Roboto" w:hAnsi="Roboto" w:eastAsia="Roboto" w:cs="Roboto"/>
          <w:color w:val="0F1115"/>
          <w:sz w:val="24"/>
          <w:szCs w:val="24"/>
        </w:rPr>
        <w:pPrChange w:id="334"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Рисунок 1</w:t>
      </w:r>
      <w:r>
        <w:rPr>
          <w:rFonts w:hint="default" w:ascii="Times New Roman" w:hAnsi="Times New Roman" w:eastAsia="Times New Roman" w:cs="Times New Roman"/>
          <w:sz w:val="28"/>
          <w:szCs w:val="28"/>
          <w:rtl w:val="0"/>
          <w:lang w:val="en-US"/>
        </w:rPr>
        <w:t>2</w:t>
      </w:r>
      <w:r>
        <w:rPr>
          <w:rFonts w:ascii="Times New Roman" w:hAnsi="Times New Roman" w:eastAsia="Times New Roman" w:cs="Times New Roman"/>
          <w:sz w:val="28"/>
          <w:szCs w:val="28"/>
          <w:rtl w:val="0"/>
        </w:rPr>
        <w:t xml:space="preserve"> - Осциллограмма сигнала с максимальным коэфф-ом усиления.</w:t>
      </w:r>
      <w:r>
        <w:br w:type="page"/>
      </w:r>
    </w:p>
    <w:p w14:paraId="7119AF80">
      <w:pPr>
        <w:spacing w:before="0" w:beforeLines="0" w:after="0" w:afterLines="0" w:line="360" w:lineRule="auto"/>
        <w:ind w:left="0" w:firstLine="0"/>
        <w:jc w:val="center"/>
        <w:outlineLvl w:val="9"/>
        <w:rPr>
          <w:rFonts w:ascii="Roboto" w:hAnsi="Roboto" w:eastAsia="Roboto" w:cs="Roboto"/>
          <w:color w:val="0F1115"/>
          <w:sz w:val="24"/>
          <w:szCs w:val="24"/>
        </w:rPr>
        <w:pPrChange w:id="336" w:author="Карина Гареева" w:date="2025-12-25T00:30:16Z">
          <w:pPr>
            <w:spacing w:before="0" w:after="0" w:line="360" w:lineRule="auto"/>
            <w:ind w:left="0" w:firstLine="0"/>
            <w:outlineLvl w:val="9"/>
          </w:pPr>
        </w:pPrChange>
      </w:pPr>
    </w:p>
    <w:p w14:paraId="000001A9">
      <w:pPr>
        <w:numPr>
          <w:ilvl w:val="0"/>
          <w:numId w:val="8"/>
        </w:numPr>
        <w:shd w:val="clear" w:fill="FFFFFF"/>
        <w:spacing w:before="0" w:beforeLines="0" w:after="0" w:afterLines="0" w:line="360" w:lineRule="auto"/>
        <w:ind w:left="720" w:hanging="360"/>
        <w:jc w:val="center"/>
        <w:outlineLvl w:val="0"/>
        <w:rPr>
          <w:rFonts w:ascii="Times New Roman" w:hAnsi="Times New Roman" w:eastAsia="Times New Roman" w:cs="Times New Roman"/>
          <w:b/>
          <w:bCs/>
          <w:color w:val="0F1115"/>
          <w:sz w:val="28"/>
          <w:szCs w:val="28"/>
        </w:rPr>
        <w:pPrChange w:id="337" w:author="Карина Гареева" w:date="2025-12-25T00:30:16Z">
          <w:pPr>
            <w:numPr>
              <w:ilvl w:val="0"/>
              <w:numId w:val="8"/>
            </w:numPr>
            <w:shd w:val="clear" w:fill="FFFFFF"/>
            <w:spacing w:before="0" w:after="0" w:line="360" w:lineRule="auto"/>
            <w:ind w:left="720" w:hanging="360"/>
            <w:jc w:val="center"/>
            <w:outlineLvl w:val="0"/>
          </w:pPr>
        </w:pPrChange>
      </w:pPr>
      <w:bookmarkStart w:id="91" w:name="_Toc28624"/>
      <w:bookmarkStart w:id="92" w:name="_Toc29478"/>
      <w:bookmarkStart w:id="93" w:name="_Toc6733"/>
      <w:r>
        <w:rPr>
          <w:rFonts w:ascii="Times New Roman" w:hAnsi="Times New Roman" w:eastAsia="Times New Roman" w:cs="Times New Roman"/>
          <w:b/>
          <w:bCs/>
          <w:color w:val="0F1115"/>
          <w:sz w:val="28"/>
          <w:szCs w:val="28"/>
          <w:rtl w:val="0"/>
        </w:rPr>
        <w:t>Разработка программного обеспечения</w:t>
      </w:r>
      <w:bookmarkEnd w:id="91"/>
      <w:bookmarkEnd w:id="92"/>
      <w:bookmarkEnd w:id="93"/>
    </w:p>
    <w:p w14:paraId="000001AA">
      <w:pPr>
        <w:pStyle w:val="15"/>
        <w:spacing w:before="0" w:beforeLines="0" w:after="0" w:afterLines="0" w:line="360" w:lineRule="auto"/>
        <w:jc w:val="center"/>
        <w:outlineLvl w:val="0"/>
        <w:rPr>
          <w:rFonts w:ascii="Times New Roman" w:hAnsi="Times New Roman" w:eastAsia="Times New Roman" w:cs="Times New Roman"/>
          <w:b/>
          <w:bCs/>
          <w:sz w:val="28"/>
          <w:szCs w:val="28"/>
        </w:rPr>
        <w:pPrChange w:id="338" w:author="Карина Гареева" w:date="2025-12-25T00:30:16Z">
          <w:pPr>
            <w:pStyle w:val="15"/>
            <w:spacing w:before="0" w:after="0" w:line="360" w:lineRule="auto"/>
            <w:outlineLvl w:val="0"/>
          </w:pPr>
        </w:pPrChange>
      </w:pPr>
      <w:bookmarkStart w:id="94" w:name="_h8utexfz9h7y" w:colFirst="0" w:colLast="0"/>
      <w:bookmarkEnd w:id="94"/>
      <w:bookmarkStart w:id="95" w:name="_Toc10977"/>
      <w:bookmarkStart w:id="96" w:name="_Toc7651"/>
      <w:bookmarkStart w:id="97" w:name="_Toc8836"/>
      <w:r>
        <w:rPr>
          <w:rFonts w:ascii="Times New Roman" w:hAnsi="Times New Roman" w:eastAsia="Times New Roman" w:cs="Times New Roman"/>
          <w:b/>
          <w:bCs/>
          <w:sz w:val="28"/>
          <w:szCs w:val="28"/>
          <w:rtl w:val="0"/>
        </w:rPr>
        <w:t>ПРОГРАММА ОБРАБОТКИ CSV ФАЙЛОВ С ПОМОЩЬЮ PYTHON</w:t>
      </w:r>
      <w:bookmarkEnd w:id="95"/>
      <w:bookmarkEnd w:id="96"/>
      <w:bookmarkEnd w:id="97"/>
    </w:p>
    <w:p w14:paraId="577ED457">
      <w:pPr>
        <w:spacing w:before="0" w:beforeLines="0" w:after="0" w:afterLines="0" w:line="360" w:lineRule="auto"/>
        <w:ind w:firstLine="720"/>
        <w:jc w:val="both"/>
        <w:rPr>
          <w:rFonts w:ascii="Times New Roman" w:hAnsi="Times New Roman" w:eastAsia="Times New Roman" w:cs="Times New Roman"/>
          <w:sz w:val="28"/>
          <w:szCs w:val="28"/>
        </w:rPr>
        <w:pPrChange w:id="339"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Данная программа выполняет анализ аналого-цифрового преобразователя с помощью обработки сигнала.</w:t>
      </w:r>
    </w:p>
    <w:p w14:paraId="000001AD">
      <w:pPr>
        <w:shd w:val="clear" w:fill="FFFFFF"/>
        <w:spacing w:before="0" w:beforeLines="0" w:after="0" w:afterLines="0" w:line="360" w:lineRule="auto"/>
        <w:jc w:val="both"/>
        <w:rPr>
          <w:del w:id="341" w:author="Карина Гареева" w:date="2025-12-25T00:19:59Z"/>
          <w:rFonts w:ascii="Times New Roman" w:hAnsi="Times New Roman" w:eastAsia="Times New Roman" w:cs="Times New Roman"/>
          <w:sz w:val="28"/>
          <w:szCs w:val="28"/>
        </w:rPr>
        <w:pPrChange w:id="340" w:author="Карина Гареева" w:date="2025-12-25T00:30:16Z">
          <w:pPr>
            <w:shd w:val="clear" w:fill="FFFFFF"/>
            <w:spacing w:before="0" w:after="0" w:line="360" w:lineRule="auto"/>
            <w:jc w:val="both"/>
          </w:pPr>
        </w:pPrChange>
      </w:pPr>
      <w:del w:id="342" w:author="Карина Гареева" w:date="2025-12-25T00:19:59Z">
        <w:r>
          <w:rPr>
            <w:rFonts w:ascii="Courier New" w:hAnsi="Courier New" w:eastAsia="Times New Roman" w:cs="Courier New"/>
            <w:b w:val="0"/>
            <w:bCs w:val="0"/>
            <w:color w:val="080808"/>
            <w:sz w:val="28"/>
            <w:szCs w:val="28"/>
            <w:rtl w:val="0"/>
          </w:rPr>
          <w:delText>np.mean(</w:delText>
        </w:r>
      </w:del>
      <w:del w:id="343" w:author="Карина Гареева" w:date="2025-12-25T00:19:59Z">
        <w:r>
          <w:rPr>
            <w:rFonts w:ascii="Courier New" w:hAnsi="Courier New" w:eastAsia="Times New Roman" w:cs="Courier New"/>
            <w:b w:val="0"/>
            <w:bCs w:val="0"/>
            <w:sz w:val="28"/>
            <w:szCs w:val="28"/>
            <w:rtl w:val="0"/>
          </w:rPr>
          <w:delText>x</w:delText>
        </w:r>
      </w:del>
      <w:del w:id="344" w:author="Карина Гареева" w:date="2025-12-25T00:19:59Z">
        <w:r>
          <w:rPr>
            <w:rFonts w:ascii="Courier New" w:hAnsi="Courier New" w:eastAsia="Times New Roman" w:cs="Courier New"/>
            <w:b w:val="0"/>
            <w:bCs w:val="0"/>
            <w:color w:val="080808"/>
            <w:sz w:val="28"/>
            <w:szCs w:val="28"/>
            <w:rtl w:val="0"/>
          </w:rPr>
          <w:delText>)</w:delText>
        </w:r>
      </w:del>
      <w:del w:id="345" w:author="Карина Гареева" w:date="2025-12-25T00:19:59Z">
        <w:r>
          <w:rPr>
            <w:rFonts w:ascii="Times New Roman" w:hAnsi="Times New Roman" w:eastAsia="Times New Roman" w:cs="Times New Roman"/>
            <w:b/>
            <w:bCs/>
            <w:color w:val="080808"/>
            <w:sz w:val="28"/>
            <w:szCs w:val="28"/>
            <w:rtl w:val="0"/>
          </w:rPr>
          <w:delText xml:space="preserve"> </w:delText>
        </w:r>
      </w:del>
      <w:del w:id="346" w:author="Карина Гареева" w:date="2025-12-25T00:19:59Z">
        <w:r>
          <w:rPr>
            <w:rFonts w:ascii="Times New Roman" w:hAnsi="Times New Roman" w:eastAsia="Times New Roman" w:cs="Times New Roman"/>
            <w:color w:val="080808"/>
            <w:sz w:val="28"/>
            <w:szCs w:val="28"/>
            <w:rtl w:val="0"/>
          </w:rPr>
          <w:delText>вычисляет среднее арифметическое всех значений сигнала</w:delText>
        </w:r>
      </w:del>
    </w:p>
    <w:p w14:paraId="26DFE08C">
      <w:pPr>
        <w:spacing w:before="0" w:beforeLines="0" w:after="0" w:afterLines="0" w:line="360" w:lineRule="auto"/>
        <w:ind w:firstLine="720"/>
        <w:jc w:val="both"/>
        <w:rPr>
          <w:rFonts w:ascii="Times New Roman" w:hAnsi="Times New Roman" w:eastAsia="Times New Roman" w:cs="Times New Roman"/>
          <w:sz w:val="28"/>
          <w:szCs w:val="28"/>
        </w:rPr>
        <w:pPrChange w:id="347" w:author="Карина Гареева" w:date="2025-12-25T00:30:16Z">
          <w:pPr>
            <w:spacing w:before="0" w:after="0" w:line="360" w:lineRule="auto"/>
            <w:jc w:val="both"/>
          </w:pPr>
        </w:pPrChange>
      </w:pPr>
      <w:r>
        <w:rPr>
          <w:rFonts w:ascii="Times New Roman" w:hAnsi="Times New Roman" w:eastAsia="Times New Roman" w:cs="Times New Roman"/>
          <w:sz w:val="28"/>
          <w:szCs w:val="28"/>
          <w:rtl w:val="0"/>
        </w:rPr>
        <w:t>Вычитание среднего значения из всех отсчетов сигнала.</w:t>
      </w:r>
    </w:p>
    <w:p w14:paraId="000001B0">
      <w:pPr>
        <w:shd w:val="clear" w:fill="FFFFFF"/>
        <w:spacing w:before="0" w:beforeLines="0" w:after="0" w:afterLines="0" w:line="360" w:lineRule="auto"/>
        <w:rPr>
          <w:rFonts w:ascii="Courier New" w:hAnsi="Courier New" w:eastAsia="Times New Roman" w:cs="Courier New"/>
          <w:b w:val="0"/>
          <w:bCs w:val="0"/>
          <w:color w:val="080808"/>
          <w:sz w:val="28"/>
          <w:szCs w:val="28"/>
        </w:rPr>
        <w:pPrChange w:id="348"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033B3"/>
          <w:sz w:val="28"/>
          <w:szCs w:val="28"/>
          <w:rtl w:val="0"/>
        </w:rPr>
        <w:t xml:space="preserve">def </w:t>
      </w:r>
      <w:r>
        <w:rPr>
          <w:rFonts w:ascii="Courier New" w:hAnsi="Courier New" w:eastAsia="Times New Roman" w:cs="Courier New"/>
          <w:b w:val="0"/>
          <w:bCs w:val="0"/>
          <w:color w:val="00627A"/>
          <w:sz w:val="28"/>
          <w:szCs w:val="28"/>
          <w:rtl w:val="0"/>
        </w:rPr>
        <w:t>fourier_transform</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x</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fs</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N</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use_hps</w:t>
      </w:r>
      <w:r>
        <w:rPr>
          <w:rFonts w:ascii="Courier New" w:hAnsi="Courier New" w:eastAsia="Times New Roman" w:cs="Courier New"/>
          <w:b w:val="0"/>
          <w:bCs w:val="0"/>
          <w:color w:val="080808"/>
          <w:sz w:val="28"/>
          <w:szCs w:val="28"/>
          <w:rtl w:val="0"/>
        </w:rPr>
        <w:t>):</w:t>
      </w:r>
    </w:p>
    <w:p w14:paraId="000001B1">
      <w:pPr>
        <w:shd w:val="clear" w:fill="FFFFFF"/>
        <w:spacing w:before="0" w:beforeLines="0" w:after="0" w:afterLines="0" w:line="360" w:lineRule="auto"/>
        <w:rPr>
          <w:rFonts w:ascii="Courier New" w:hAnsi="Courier New" w:eastAsia="Times New Roman" w:cs="Courier New"/>
          <w:color w:val="080808"/>
          <w:sz w:val="28"/>
          <w:szCs w:val="28"/>
        </w:rPr>
        <w:pPrChange w:id="349"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x_clean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x </w:t>
      </w:r>
      <w:r>
        <w:rPr>
          <w:rFonts w:ascii="Courier New" w:hAnsi="Courier New" w:eastAsia="Times New Roman" w:cs="Courier New"/>
          <w:b w:val="0"/>
          <w:bCs w:val="0"/>
          <w:color w:val="080808"/>
          <w:sz w:val="28"/>
          <w:szCs w:val="28"/>
          <w:rtl w:val="0"/>
        </w:rPr>
        <w:t>- np.mean(</w:t>
      </w:r>
      <w:r>
        <w:rPr>
          <w:rFonts w:ascii="Courier New" w:hAnsi="Courier New" w:eastAsia="Times New Roman" w:cs="Courier New"/>
          <w:b w:val="0"/>
          <w:bCs w:val="0"/>
          <w:sz w:val="28"/>
          <w:szCs w:val="28"/>
          <w:rtl w:val="0"/>
        </w:rPr>
        <w:t>x</w:t>
      </w:r>
      <w:r>
        <w:rPr>
          <w:rFonts w:ascii="Courier New" w:hAnsi="Courier New" w:eastAsia="Times New Roman" w:cs="Courier New"/>
          <w:b w:val="0"/>
          <w:bCs w:val="0"/>
          <w:color w:val="080808"/>
          <w:sz w:val="28"/>
          <w:szCs w:val="28"/>
          <w:rtl w:val="0"/>
        </w:rPr>
        <w:t>)</w:t>
      </w:r>
    </w:p>
    <w:p w14:paraId="0733668A">
      <w:pPr>
        <w:shd w:val="clear" w:fill="FFFFFF"/>
        <w:spacing w:before="0" w:beforeLines="0" w:after="0" w:afterLines="0" w:line="360" w:lineRule="auto"/>
        <w:ind w:firstLine="720"/>
        <w:rPr>
          <w:rFonts w:ascii="Times New Roman" w:hAnsi="Times New Roman" w:eastAsia="Times New Roman" w:cs="Times New Roman"/>
          <w:color w:val="080808"/>
          <w:sz w:val="28"/>
          <w:szCs w:val="28"/>
        </w:rPr>
        <w:pPrChange w:id="350" w:author="Карина Гареева" w:date="2025-12-25T00:30:16Z">
          <w:pPr>
            <w:shd w:val="clear" w:fill="FFFFFF"/>
            <w:spacing w:before="0" w:after="0" w:line="360" w:lineRule="auto"/>
            <w:ind w:firstLine="720"/>
          </w:pPr>
        </w:pPrChange>
      </w:pPr>
      <w:r>
        <w:rPr>
          <w:rFonts w:ascii="Times New Roman" w:hAnsi="Times New Roman" w:eastAsia="Times New Roman" w:cs="Times New Roman"/>
          <w:color w:val="080808"/>
          <w:sz w:val="28"/>
          <w:szCs w:val="28"/>
          <w:rtl w:val="0"/>
        </w:rPr>
        <w:t>Выполнение БПФ.</w:t>
      </w:r>
    </w:p>
    <w:p w14:paraId="000001B4">
      <w:pPr>
        <w:shd w:val="clear" w:fill="FFFFFF"/>
        <w:spacing w:before="0" w:beforeLines="0" w:after="0" w:afterLines="0" w:line="360" w:lineRule="auto"/>
        <w:outlineLvl w:val="9"/>
        <w:rPr>
          <w:rFonts w:ascii="Courier New" w:hAnsi="Courier New" w:eastAsia="Times New Roman" w:cs="Courier New"/>
          <w:b w:val="0"/>
          <w:bCs w:val="0"/>
          <w:color w:val="080808"/>
          <w:sz w:val="28"/>
          <w:szCs w:val="28"/>
        </w:rPr>
        <w:pPrChange w:id="351" w:author="Карина Гареева" w:date="2025-12-25T00:30:16Z">
          <w:pPr>
            <w:shd w:val="clear" w:fill="FFFFFF"/>
            <w:spacing w:before="0" w:after="0" w:line="360" w:lineRule="auto"/>
            <w:outlineLvl w:val="9"/>
          </w:pPr>
        </w:pPrChange>
      </w:pPr>
      <w:r>
        <w:rPr>
          <w:rFonts w:ascii="Courier New" w:hAnsi="Courier New" w:eastAsia="Times New Roman" w:cs="Courier New"/>
          <w:b w:val="0"/>
          <w:bCs w:val="0"/>
          <w:i/>
          <w:iCs/>
          <w:color w:val="8C8C8C"/>
          <w:sz w:val="28"/>
          <w:szCs w:val="28"/>
          <w:rtl w:val="0"/>
        </w:rPr>
        <w:t xml:space="preserve">   </w:t>
      </w:r>
      <w:bookmarkStart w:id="98" w:name="_Toc11087"/>
      <w:r>
        <w:rPr>
          <w:rFonts w:ascii="Courier New" w:hAnsi="Courier New" w:eastAsia="Times New Roman" w:cs="Courier New"/>
          <w:b w:val="0"/>
          <w:bCs w:val="0"/>
          <w:sz w:val="28"/>
          <w:szCs w:val="28"/>
          <w:rtl w:val="0"/>
        </w:rPr>
        <w:t xml:space="preserve">X </w:t>
      </w:r>
      <w:r>
        <w:rPr>
          <w:rFonts w:ascii="Courier New" w:hAnsi="Courier New" w:eastAsia="Times New Roman" w:cs="Courier New"/>
          <w:b w:val="0"/>
          <w:bCs w:val="0"/>
          <w:color w:val="080808"/>
          <w:sz w:val="28"/>
          <w:szCs w:val="28"/>
          <w:rtl w:val="0"/>
        </w:rPr>
        <w:t>= np.fft.fft(</w:t>
      </w:r>
      <w:r>
        <w:rPr>
          <w:rFonts w:ascii="Courier New" w:hAnsi="Courier New" w:eastAsia="Times New Roman" w:cs="Courier New"/>
          <w:b w:val="0"/>
          <w:bCs w:val="0"/>
          <w:sz w:val="28"/>
          <w:szCs w:val="28"/>
          <w:rtl w:val="0"/>
        </w:rPr>
        <w:t>x_clean</w:t>
      </w:r>
      <w:r>
        <w:rPr>
          <w:rFonts w:ascii="Courier New" w:hAnsi="Courier New" w:eastAsia="Times New Roman" w:cs="Courier New"/>
          <w:b w:val="0"/>
          <w:bCs w:val="0"/>
          <w:color w:val="080808"/>
          <w:sz w:val="28"/>
          <w:szCs w:val="28"/>
          <w:rtl w:val="0"/>
        </w:rPr>
        <w:t>)</w:t>
      </w:r>
      <w:bookmarkEnd w:id="98"/>
    </w:p>
    <w:p w14:paraId="18A94C45">
      <w:pPr>
        <w:shd w:val="clear" w:fill="FFFFFF"/>
        <w:spacing w:before="0" w:beforeLines="0" w:after="0" w:afterLines="0" w:line="360" w:lineRule="auto"/>
        <w:ind w:firstLine="720"/>
        <w:jc w:val="both"/>
        <w:rPr>
          <w:rFonts w:ascii="Times New Roman" w:hAnsi="Times New Roman" w:eastAsia="Times New Roman" w:cs="Times New Roman"/>
          <w:color w:val="080808"/>
          <w:sz w:val="28"/>
          <w:szCs w:val="28"/>
        </w:rPr>
        <w:pPrChange w:id="352"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80808"/>
          <w:sz w:val="28"/>
          <w:szCs w:val="28"/>
          <w:rtl w:val="0"/>
        </w:rPr>
        <w:t>Создается массив частот для спектра. 1/fs - период дискретизации. в результате массив частот от -fs/2 до fs/2.</w:t>
      </w:r>
    </w:p>
    <w:p w14:paraId="000001B7">
      <w:pPr>
        <w:shd w:val="clear" w:fill="FFFFFF"/>
        <w:spacing w:before="0" w:beforeLines="0" w:after="0" w:afterLines="0" w:line="360" w:lineRule="auto"/>
        <w:rPr>
          <w:rFonts w:ascii="Courier New" w:hAnsi="Courier New" w:eastAsia="Times New Roman" w:cs="Courier New"/>
          <w:b w:val="0"/>
          <w:bCs w:val="0"/>
          <w:color w:val="080808"/>
          <w:sz w:val="28"/>
          <w:szCs w:val="28"/>
        </w:rPr>
        <w:pPrChange w:id="353"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freq </w:t>
      </w:r>
      <w:r>
        <w:rPr>
          <w:rFonts w:ascii="Courier New" w:hAnsi="Courier New" w:eastAsia="Times New Roman" w:cs="Courier New"/>
          <w:b w:val="0"/>
          <w:bCs w:val="0"/>
          <w:color w:val="080808"/>
          <w:sz w:val="28"/>
          <w:szCs w:val="28"/>
          <w:rtl w:val="0"/>
        </w:rPr>
        <w:t>= np.fft.fftfreq(</w:t>
      </w:r>
      <w:r>
        <w:rPr>
          <w:rFonts w:ascii="Courier New" w:hAnsi="Courier New" w:eastAsia="Times New Roman" w:cs="Courier New"/>
          <w:b w:val="0"/>
          <w:bCs w:val="0"/>
          <w:sz w:val="28"/>
          <w:szCs w:val="28"/>
          <w:rtl w:val="0"/>
        </w:rPr>
        <w:t>N</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 xml:space="preserve">1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fs</w:t>
      </w:r>
      <w:r>
        <w:rPr>
          <w:rFonts w:ascii="Courier New" w:hAnsi="Courier New" w:eastAsia="Times New Roman" w:cs="Courier New"/>
          <w:b w:val="0"/>
          <w:bCs w:val="0"/>
          <w:color w:val="080808"/>
          <w:sz w:val="28"/>
          <w:szCs w:val="28"/>
          <w:rtl w:val="0"/>
        </w:rPr>
        <w:t>)</w:t>
      </w:r>
    </w:p>
    <w:p w14:paraId="7AE19865">
      <w:pPr>
        <w:shd w:val="clear" w:fill="FFFFFF"/>
        <w:spacing w:before="0" w:beforeLines="0" w:after="0" w:afterLines="0" w:line="360" w:lineRule="auto"/>
        <w:ind w:firstLine="720"/>
        <w:jc w:val="both"/>
        <w:rPr>
          <w:rFonts w:ascii="Times New Roman" w:hAnsi="Times New Roman" w:eastAsia="Times New Roman" w:cs="Times New Roman"/>
          <w:color w:val="080808"/>
          <w:sz w:val="28"/>
          <w:szCs w:val="28"/>
        </w:rPr>
        <w:pPrChange w:id="354"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80808"/>
          <w:sz w:val="28"/>
          <w:szCs w:val="28"/>
          <w:rtl w:val="0"/>
        </w:rPr>
        <w:t>Вычисляем амплитудный спектр. Убираем фазу с помощью abs и нормируем на количество отсчетов N.</w:t>
      </w:r>
    </w:p>
    <w:p w14:paraId="000001BA">
      <w:pPr>
        <w:shd w:val="clear" w:fill="FFFFFF"/>
        <w:spacing w:before="0" w:beforeLines="0" w:after="0" w:afterLines="0" w:line="360" w:lineRule="auto"/>
        <w:rPr>
          <w:rFonts w:ascii="Courier New" w:hAnsi="Courier New" w:eastAsia="Times New Roman" w:cs="Courier New"/>
          <w:b w:val="0"/>
          <w:bCs w:val="0"/>
          <w:sz w:val="28"/>
          <w:szCs w:val="28"/>
        </w:rPr>
        <w:pPrChange w:id="355"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amplitude_spectrum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000080"/>
          <w:sz w:val="28"/>
          <w:szCs w:val="28"/>
          <w:rtl w:val="0"/>
        </w:rPr>
        <w:t>abs</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X</w:t>
      </w:r>
      <w:r>
        <w:rPr>
          <w:rFonts w:ascii="Courier New" w:hAnsi="Courier New" w:eastAsia="Times New Roman" w:cs="Courier New"/>
          <w:b w:val="0"/>
          <w:bCs w:val="0"/>
          <w:color w:val="080808"/>
          <w:sz w:val="28"/>
          <w:szCs w:val="28"/>
          <w:rtl w:val="0"/>
        </w:rPr>
        <w:t xml:space="preserve">) / </w:t>
      </w:r>
      <w:r>
        <w:rPr>
          <w:rFonts w:ascii="Courier New" w:hAnsi="Courier New" w:eastAsia="Times New Roman" w:cs="Courier New"/>
          <w:b w:val="0"/>
          <w:bCs w:val="0"/>
          <w:sz w:val="28"/>
          <w:szCs w:val="28"/>
          <w:rtl w:val="0"/>
        </w:rPr>
        <w:t>N</w:t>
      </w:r>
    </w:p>
    <w:p w14:paraId="77272A23">
      <w:pPr>
        <w:shd w:val="clear" w:fill="FFFFFF"/>
        <w:spacing w:before="0" w:beforeLines="0" w:after="0" w:afterLines="0" w:line="360" w:lineRule="auto"/>
        <w:ind w:firstLine="720"/>
        <w:rPr>
          <w:rFonts w:ascii="Times New Roman" w:hAnsi="Times New Roman" w:eastAsia="Times New Roman" w:cs="Times New Roman"/>
          <w:sz w:val="28"/>
          <w:szCs w:val="28"/>
        </w:rPr>
        <w:pPrChange w:id="356" w:author="Карина Гареева" w:date="2025-12-25T00:30:16Z">
          <w:pPr>
            <w:shd w:val="clear" w:fill="FFFFFF"/>
            <w:spacing w:before="0" w:after="0" w:line="360" w:lineRule="auto"/>
            <w:ind w:firstLine="720"/>
          </w:pPr>
        </w:pPrChange>
      </w:pPr>
      <w:r>
        <w:rPr>
          <w:rFonts w:ascii="Times New Roman" w:hAnsi="Times New Roman" w:eastAsia="Times New Roman" w:cs="Times New Roman"/>
          <w:sz w:val="28"/>
          <w:szCs w:val="28"/>
          <w:rtl w:val="0"/>
        </w:rPr>
        <w:t>Оставляем положительную половину частот.</w:t>
      </w:r>
    </w:p>
    <w:p w14:paraId="000001BD">
      <w:pPr>
        <w:shd w:val="clear" w:fill="FFFFFF"/>
        <w:spacing w:before="0" w:beforeLines="0" w:after="0" w:afterLines="0" w:line="360" w:lineRule="auto"/>
        <w:rPr>
          <w:rFonts w:ascii="Courier New" w:hAnsi="Courier New" w:eastAsia="Times New Roman" w:cs="Courier New"/>
          <w:b w:val="0"/>
          <w:bCs w:val="0"/>
          <w:color w:val="1750EB"/>
          <w:sz w:val="28"/>
          <w:szCs w:val="28"/>
        </w:rPr>
        <w:pPrChange w:id="357" w:author="Карина Гареева" w:date="2025-12-25T00:30:16Z">
          <w:pPr>
            <w:shd w:val="clear" w:fill="FFFFFF"/>
            <w:spacing w:before="0" w:after="0" w:line="360" w:lineRule="auto"/>
          </w:pPr>
        </w:pPrChange>
      </w:pPr>
      <w:r>
        <w:rPr>
          <w:rFonts w:ascii="Courier New" w:hAnsi="Courier New" w:eastAsia="Times New Roman" w:cs="Courier New"/>
          <w:b w:val="0"/>
          <w:bCs w:val="0"/>
          <w:sz w:val="28"/>
          <w:szCs w:val="28"/>
          <w:rtl w:val="0"/>
        </w:rPr>
        <w:t xml:space="preserve">   half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2</w:t>
      </w:r>
    </w:p>
    <w:p w14:paraId="000001BE">
      <w:pPr>
        <w:shd w:val="clear" w:fill="FFFFFF"/>
        <w:spacing w:before="0" w:beforeLines="0" w:after="0" w:afterLines="0" w:line="360" w:lineRule="auto"/>
        <w:rPr>
          <w:rFonts w:ascii="Courier New" w:hAnsi="Courier New" w:eastAsia="Times New Roman" w:cs="Courier New"/>
          <w:b w:val="0"/>
          <w:bCs w:val="0"/>
          <w:color w:val="080808"/>
          <w:sz w:val="28"/>
          <w:szCs w:val="28"/>
        </w:rPr>
        <w:pPrChange w:id="358"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1750EB"/>
          <w:sz w:val="28"/>
          <w:szCs w:val="28"/>
          <w:rtl w:val="0"/>
        </w:rPr>
        <w:t xml:space="preserve">   </w:t>
      </w:r>
      <w:r>
        <w:rPr>
          <w:rFonts w:ascii="Courier New" w:hAnsi="Courier New" w:eastAsia="Times New Roman" w:cs="Courier New"/>
          <w:b w:val="0"/>
          <w:bCs w:val="0"/>
          <w:sz w:val="28"/>
          <w:szCs w:val="28"/>
          <w:rtl w:val="0"/>
        </w:rPr>
        <w:t xml:space="preserve">freq_half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freq</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half</w:t>
      </w:r>
      <w:r>
        <w:rPr>
          <w:rFonts w:ascii="Courier New" w:hAnsi="Courier New" w:eastAsia="Times New Roman" w:cs="Courier New"/>
          <w:b w:val="0"/>
          <w:bCs w:val="0"/>
          <w:color w:val="080808"/>
          <w:sz w:val="28"/>
          <w:szCs w:val="28"/>
          <w:rtl w:val="0"/>
        </w:rPr>
        <w:t>]</w:t>
      </w:r>
    </w:p>
    <w:p w14:paraId="000001BF">
      <w:pPr>
        <w:shd w:val="clear" w:fill="FFFFFF"/>
        <w:spacing w:before="0" w:beforeLines="0" w:after="0" w:afterLines="0" w:line="360" w:lineRule="auto"/>
        <w:rPr>
          <w:rFonts w:ascii="Courier New" w:hAnsi="Courier New" w:eastAsia="Times New Roman" w:cs="Courier New"/>
          <w:b w:val="0"/>
          <w:bCs w:val="0"/>
          <w:color w:val="080808"/>
          <w:sz w:val="28"/>
          <w:szCs w:val="28"/>
        </w:rPr>
        <w:pPrChange w:id="359"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ampl_half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amplitude_spectrum</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half</w:t>
      </w:r>
      <w:r>
        <w:rPr>
          <w:rFonts w:ascii="Courier New" w:hAnsi="Courier New" w:eastAsia="Times New Roman" w:cs="Courier New"/>
          <w:b w:val="0"/>
          <w:bCs w:val="0"/>
          <w:color w:val="080808"/>
          <w:sz w:val="28"/>
          <w:szCs w:val="28"/>
          <w:rtl w:val="0"/>
        </w:rPr>
        <w:t>]</w:t>
      </w:r>
    </w:p>
    <w:p w14:paraId="77456AC5">
      <w:pPr>
        <w:shd w:val="clear" w:fill="FFFFFF"/>
        <w:spacing w:before="0" w:beforeLines="0" w:after="0" w:afterLines="0" w:line="360" w:lineRule="auto"/>
        <w:ind w:firstLine="720"/>
        <w:jc w:val="both"/>
        <w:rPr>
          <w:ins w:id="361" w:author="Карина Гареева" w:date="2025-12-25T00:22:38Z"/>
          <w:rFonts w:ascii="Times New Roman" w:hAnsi="Times New Roman" w:eastAsia="Times New Roman" w:cs="Times New Roman"/>
          <w:color w:val="080808"/>
          <w:sz w:val="28"/>
          <w:szCs w:val="28"/>
          <w:rtl w:val="0"/>
        </w:rPr>
        <w:pPrChange w:id="360"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80808"/>
          <w:sz w:val="28"/>
          <w:szCs w:val="28"/>
          <w:rtl w:val="0"/>
        </w:rPr>
        <w:t xml:space="preserve">Игнорируем нулевую частоту (постоянную составляющую) и компенсируем сдвиг индекса с помощью +1. Берем индекс максимальной гармоники  с помощью </w:t>
      </w:r>
      <w:del w:id="362" w:author="Карина Гареева" w:date="2025-12-25T00:20:43Z">
        <w:r>
          <w:rPr>
            <w:rFonts w:hint="default" w:ascii="Times New Roman" w:hAnsi="Times New Roman" w:eastAsia="Times New Roman" w:cs="Times New Roman"/>
            <w:color w:val="080808"/>
            <w:sz w:val="28"/>
            <w:szCs w:val="28"/>
            <w:rtl w:val="0"/>
            <w:lang w:val="en-US"/>
          </w:rPr>
          <w:delText>аргмакс</w:delText>
        </w:r>
      </w:del>
      <w:ins w:id="363" w:author="Карина Гареева" w:date="2025-12-25T00:20:43Z">
        <w:r>
          <w:rPr>
            <w:rFonts w:hint="default" w:ascii="Times New Roman" w:hAnsi="Times New Roman" w:eastAsia="Times New Roman" w:cs="Times New Roman"/>
            <w:color w:val="080808"/>
            <w:sz w:val="28"/>
            <w:szCs w:val="28"/>
            <w:rtl w:val="0"/>
            <w:lang w:val="en-US"/>
          </w:rPr>
          <w:t>ar</w:t>
        </w:r>
      </w:ins>
      <w:ins w:id="364" w:author="Карина Гареева" w:date="2025-12-25T00:20:44Z">
        <w:r>
          <w:rPr>
            <w:rFonts w:hint="default" w:ascii="Times New Roman" w:hAnsi="Times New Roman" w:eastAsia="Times New Roman" w:cs="Times New Roman"/>
            <w:color w:val="080808"/>
            <w:sz w:val="28"/>
            <w:szCs w:val="28"/>
            <w:rtl w:val="0"/>
            <w:lang w:val="en-US"/>
          </w:rPr>
          <w:t>g</w:t>
        </w:r>
      </w:ins>
      <w:ins w:id="365" w:author="Карина Гареева" w:date="2025-12-25T00:20:45Z">
        <w:r>
          <w:rPr>
            <w:rFonts w:hint="default" w:ascii="Times New Roman" w:hAnsi="Times New Roman" w:eastAsia="Times New Roman" w:cs="Times New Roman"/>
            <w:color w:val="080808"/>
            <w:sz w:val="28"/>
            <w:szCs w:val="28"/>
            <w:rtl w:val="0"/>
            <w:lang w:val="en-US"/>
          </w:rPr>
          <w:t>ma</w:t>
        </w:r>
      </w:ins>
      <w:ins w:id="366" w:author="Карина Гареева" w:date="2025-12-25T00:20:46Z">
        <w:r>
          <w:rPr>
            <w:rFonts w:hint="default" w:ascii="Times New Roman" w:hAnsi="Times New Roman" w:eastAsia="Times New Roman" w:cs="Times New Roman"/>
            <w:color w:val="080808"/>
            <w:sz w:val="28"/>
            <w:szCs w:val="28"/>
            <w:rtl w:val="0"/>
            <w:lang w:val="en-US"/>
          </w:rPr>
          <w:t>x</w:t>
        </w:r>
      </w:ins>
      <w:r>
        <w:rPr>
          <w:rFonts w:ascii="Times New Roman" w:hAnsi="Times New Roman" w:eastAsia="Times New Roman" w:cs="Times New Roman"/>
          <w:color w:val="080808"/>
          <w:sz w:val="28"/>
          <w:szCs w:val="28"/>
          <w:rtl w:val="0"/>
        </w:rPr>
        <w:t>.</w:t>
      </w:r>
    </w:p>
    <w:p w14:paraId="5234812E">
      <w:pPr>
        <w:pStyle w:val="17"/>
        <w:keepNext w:val="0"/>
        <w:keepLines w:val="0"/>
        <w:widowControl/>
        <w:suppressLineNumbers w:val="0"/>
        <w:bidi w:val="0"/>
        <w:spacing w:before="0" w:beforeLines="0" w:beforeAutospacing="0" w:after="0" w:afterLines="0" w:afterAutospacing="0" w:line="360" w:lineRule="auto"/>
        <w:rPr>
          <w:ins w:id="368" w:author="Карина Гареева" w:date="2025-12-25T00:22:39Z"/>
          <w:rFonts w:ascii="Courier New" w:hAnsi="Courier New" w:cs="Courier New"/>
          <w:sz w:val="28"/>
          <w:szCs w:val="28"/>
          <w:rPrChange w:id="369" w:author="Карина Гареева" w:date="2025-12-25T00:22:51Z">
            <w:rPr>
              <w:ins w:id="370" w:author="Карина Гареева" w:date="2025-12-25T00:22:39Z"/>
            </w:rPr>
          </w:rPrChange>
        </w:rPr>
        <w:pPrChange w:id="367" w:author="Карина Гареева" w:date="2025-12-25T00:30:16Z">
          <w:pPr>
            <w:pStyle w:val="17"/>
            <w:keepNext w:val="0"/>
            <w:keepLines w:val="0"/>
            <w:widowControl/>
            <w:suppressLineNumbers w:val="0"/>
            <w:bidi w:val="0"/>
            <w:spacing w:before="0" w:beforeAutospacing="0" w:after="0" w:afterAutospacing="0" w:line="12" w:lineRule="atLeast"/>
          </w:pPr>
        </w:pPrChange>
      </w:pPr>
      <w:ins w:id="371" w:author="Карина Гареева" w:date="2025-12-25T00:22:39Z">
        <w:r>
          <w:rPr>
            <w:rFonts w:ascii="Courier New" w:hAnsi="Courier New" w:cs="Courier New"/>
            <w:i w:val="0"/>
            <w:iCs w:val="0"/>
            <w:color w:val="000000"/>
            <w:sz w:val="28"/>
            <w:szCs w:val="28"/>
            <w:u w:val="none"/>
            <w:vertAlign w:val="baseline"/>
            <w:rPrChange w:id="372" w:author="Карина Гареева" w:date="2025-12-25T00:22:51Z">
              <w:rPr>
                <w:rFonts w:ascii="Arial" w:hAnsi="Arial" w:cs="Arial"/>
                <w:i w:val="0"/>
                <w:iCs w:val="0"/>
                <w:color w:val="000000"/>
                <w:sz w:val="22"/>
                <w:szCs w:val="22"/>
                <w:u w:val="none"/>
                <w:vertAlign w:val="baseline"/>
              </w:rPr>
            </w:rPrChange>
          </w:rPr>
          <w:t> </w:t>
        </w:r>
      </w:ins>
      <w:ins w:id="373" w:author="Карина Гареева" w:date="2025-12-25T00:22:55Z">
        <w:r>
          <w:rPr>
            <w:rFonts w:hint="default" w:ascii="Courier New" w:hAnsi="Courier New" w:cs="Courier New"/>
            <w:i w:val="0"/>
            <w:iCs w:val="0"/>
            <w:color w:val="000000"/>
            <w:sz w:val="28"/>
            <w:szCs w:val="28"/>
            <w:u w:val="none"/>
            <w:vertAlign w:val="baseline"/>
            <w:lang w:val="en-US"/>
          </w:rPr>
          <w:tab/>
        </w:r>
      </w:ins>
      <w:ins w:id="374" w:author="Карина Гареева" w:date="2025-12-25T00:22:39Z">
        <w:r>
          <w:rPr>
            <w:rFonts w:ascii="Courier New" w:hAnsi="Courier New" w:cs="Courier New"/>
            <w:i w:val="0"/>
            <w:iCs w:val="0"/>
            <w:color w:val="000000"/>
            <w:sz w:val="28"/>
            <w:szCs w:val="28"/>
            <w:u w:val="none"/>
            <w:vertAlign w:val="baseline"/>
            <w:rPrChange w:id="375" w:author="Карина Гареева" w:date="2025-12-25T00:22:51Z">
              <w:rPr>
                <w:rFonts w:ascii="Arial" w:hAnsi="Arial" w:cs="Arial"/>
                <w:i w:val="0"/>
                <w:iCs w:val="0"/>
                <w:color w:val="000000"/>
                <w:sz w:val="22"/>
                <w:szCs w:val="22"/>
                <w:u w:val="none"/>
                <w:vertAlign w:val="baseline"/>
              </w:rPr>
            </w:rPrChange>
          </w:rPr>
          <w:t>main_idx = np.argmax(ampl_half[1:]) + 1</w:t>
        </w:r>
      </w:ins>
    </w:p>
    <w:p w14:paraId="2EB07FDE">
      <w:pPr>
        <w:pStyle w:val="17"/>
        <w:keepNext w:val="0"/>
        <w:keepLines w:val="0"/>
        <w:widowControl/>
        <w:suppressLineNumbers w:val="0"/>
        <w:bidi w:val="0"/>
        <w:spacing w:before="0" w:beforeLines="0" w:beforeAutospacing="0" w:after="0" w:afterLines="0" w:afterAutospacing="0" w:line="360" w:lineRule="auto"/>
        <w:rPr>
          <w:ins w:id="377" w:author="Карина Гареева" w:date="2025-12-25T00:22:39Z"/>
          <w:rFonts w:ascii="Courier New" w:hAnsi="Courier New" w:cs="Courier New"/>
          <w:sz w:val="28"/>
          <w:szCs w:val="28"/>
          <w:rPrChange w:id="378" w:author="Карина Гареева" w:date="2025-12-25T00:22:51Z">
            <w:rPr>
              <w:ins w:id="379" w:author="Карина Гареева" w:date="2025-12-25T00:22:39Z"/>
            </w:rPr>
          </w:rPrChange>
        </w:rPr>
        <w:pPrChange w:id="376" w:author="Карина Гареева" w:date="2025-12-25T00:30:16Z">
          <w:pPr>
            <w:pStyle w:val="17"/>
            <w:keepNext w:val="0"/>
            <w:keepLines w:val="0"/>
            <w:widowControl/>
            <w:suppressLineNumbers w:val="0"/>
            <w:bidi w:val="0"/>
            <w:spacing w:before="0" w:beforeAutospacing="0" w:after="0" w:afterAutospacing="0" w:line="12" w:lineRule="atLeast"/>
          </w:pPr>
        </w:pPrChange>
      </w:pPr>
      <w:ins w:id="380" w:author="Карина Гареева" w:date="2025-12-25T00:22:39Z">
        <w:r>
          <w:rPr>
            <w:rFonts w:hint="default" w:ascii="Courier New" w:hAnsi="Courier New" w:cs="Courier New"/>
            <w:i w:val="0"/>
            <w:iCs w:val="0"/>
            <w:color w:val="000000"/>
            <w:sz w:val="28"/>
            <w:szCs w:val="28"/>
            <w:u w:val="none"/>
            <w:vertAlign w:val="baseline"/>
            <w:rPrChange w:id="381" w:author="Карина Гареева" w:date="2025-12-25T00:22:51Z">
              <w:rPr>
                <w:rFonts w:hint="default" w:ascii="Arial" w:hAnsi="Arial" w:cs="Arial"/>
                <w:i w:val="0"/>
                <w:iCs w:val="0"/>
                <w:color w:val="000000"/>
                <w:sz w:val="22"/>
                <w:szCs w:val="22"/>
                <w:u w:val="none"/>
                <w:vertAlign w:val="baseline"/>
              </w:rPr>
            </w:rPrChange>
          </w:rPr>
          <w:t>    main_freq = freq_half[main_idx]</w:t>
        </w:r>
      </w:ins>
    </w:p>
    <w:p w14:paraId="7A5755C7">
      <w:pPr>
        <w:pStyle w:val="17"/>
        <w:shd w:val="clear" w:fill="FFFFFF"/>
        <w:spacing w:before="0" w:beforeLines="0" w:beforeAutospacing="0" w:after="0" w:afterLines="0" w:afterAutospacing="0" w:line="360" w:lineRule="auto"/>
        <w:jc w:val="both"/>
        <w:rPr>
          <w:rFonts w:ascii="Times New Roman" w:hAnsi="Times New Roman" w:eastAsia="Times New Roman" w:cs="Times New Roman"/>
          <w:color w:val="080808"/>
          <w:sz w:val="28"/>
          <w:szCs w:val="28"/>
          <w:rtl w:val="0"/>
        </w:rPr>
        <w:pPrChange w:id="382" w:author="Карина Гареева" w:date="2025-12-25T00:30:16Z">
          <w:pPr>
            <w:shd w:val="clear" w:fill="FFFFFF"/>
            <w:spacing w:before="0" w:after="0" w:line="360" w:lineRule="auto"/>
            <w:ind w:firstLine="720"/>
            <w:jc w:val="both"/>
          </w:pPr>
        </w:pPrChange>
      </w:pPr>
      <w:ins w:id="383" w:author="Карина Гареева" w:date="2025-12-25T00:22:39Z">
        <w:r>
          <w:rPr>
            <w:rFonts w:hint="default" w:ascii="Courier New" w:hAnsi="Courier New" w:cs="Courier New"/>
            <w:i w:val="0"/>
            <w:iCs w:val="0"/>
            <w:color w:val="000000"/>
            <w:sz w:val="28"/>
            <w:szCs w:val="28"/>
            <w:u w:val="none"/>
            <w:vertAlign w:val="baseline"/>
            <w:rPrChange w:id="384" w:author="Карина Гареева" w:date="2025-12-25T00:22:51Z">
              <w:rPr>
                <w:rFonts w:hint="default" w:ascii="Arial" w:hAnsi="Arial" w:cs="Arial"/>
                <w:i w:val="0"/>
                <w:iCs w:val="0"/>
                <w:color w:val="000000"/>
                <w:sz w:val="22"/>
                <w:szCs w:val="22"/>
                <w:u w:val="none"/>
                <w:vertAlign w:val="baseline"/>
              </w:rPr>
            </w:rPrChange>
          </w:rPr>
          <w:t>    main_ampl = ampl_half[main_idx]</w:t>
        </w:r>
      </w:ins>
    </w:p>
    <w:p w14:paraId="000001C3">
      <w:pPr>
        <w:shd w:val="clear" w:fill="FFFFFF"/>
        <w:spacing w:before="0" w:beforeLines="0" w:after="0" w:afterLines="0" w:line="360" w:lineRule="auto"/>
        <w:ind w:firstLine="720"/>
        <w:jc w:val="both"/>
        <w:rPr>
          <w:rFonts w:ascii="Times New Roman" w:hAnsi="Times New Roman" w:eastAsia="Times New Roman" w:cs="Times New Roman"/>
          <w:b/>
          <w:bCs/>
          <w:color w:val="080808"/>
          <w:sz w:val="28"/>
          <w:szCs w:val="28"/>
        </w:rPr>
        <w:pPrChange w:id="385"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80808"/>
          <w:sz w:val="28"/>
          <w:szCs w:val="28"/>
          <w:rtl w:val="0"/>
        </w:rPr>
        <w:t>Нахождение основной гармоники с использованием окна.</w:t>
      </w:r>
    </w:p>
    <w:p w14:paraId="000001C4">
      <w:pPr>
        <w:shd w:val="clear" w:fill="FFFFFF"/>
        <w:spacing w:before="0" w:beforeLines="0" w:after="0" w:afterLines="0" w:line="360" w:lineRule="auto"/>
        <w:ind w:firstLine="720"/>
        <w:jc w:val="both"/>
        <w:rPr>
          <w:rFonts w:ascii="Times New Roman" w:hAnsi="Times New Roman" w:eastAsia="Times New Roman" w:cs="Times New Roman"/>
          <w:b/>
          <w:bCs/>
          <w:i/>
          <w:iCs/>
          <w:color w:val="8C8C8C"/>
          <w:sz w:val="28"/>
          <w:szCs w:val="28"/>
        </w:rPr>
        <w:pPrChange w:id="386"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80808"/>
          <w:sz w:val="28"/>
          <w:szCs w:val="28"/>
          <w:rtl w:val="0"/>
        </w:rPr>
        <w:t xml:space="preserve">Создаем окно Ханнинга длиной N. </w:t>
      </w:r>
    </w:p>
    <w:p w14:paraId="000001C5">
      <w:pPr>
        <w:shd w:val="clear" w:fill="FFFFFF"/>
        <w:spacing w:before="0" w:beforeLines="0" w:after="0" w:afterLines="0" w:line="360" w:lineRule="auto"/>
        <w:rPr>
          <w:rFonts w:ascii="Courier New" w:hAnsi="Courier New" w:eastAsia="Times New Roman" w:cs="Courier New"/>
          <w:b w:val="0"/>
          <w:bCs w:val="0"/>
          <w:color w:val="080808"/>
          <w:sz w:val="28"/>
          <w:szCs w:val="28"/>
        </w:rPr>
        <w:pPrChange w:id="387" w:author="Карина Гареева" w:date="2025-12-25T00:30:16Z">
          <w:pPr>
            <w:shd w:val="clear" w:fill="FFFFFF"/>
            <w:spacing w:before="0" w:after="0" w:line="360" w:lineRule="auto"/>
          </w:pPr>
        </w:pPrChange>
      </w:pPr>
      <w:r>
        <w:rPr>
          <w:rFonts w:ascii="Courier New" w:hAnsi="Courier New" w:eastAsia="Times New Roman" w:cs="Courier New"/>
          <w:b w:val="0"/>
          <w:bCs w:val="0"/>
          <w:i/>
          <w:iCs/>
          <w:color w:val="8C8C8C"/>
          <w:sz w:val="28"/>
          <w:szCs w:val="28"/>
          <w:rtl w:val="0"/>
        </w:rPr>
        <w:t xml:space="preserve">   </w:t>
      </w:r>
      <w:r>
        <w:rPr>
          <w:rFonts w:ascii="Courier New" w:hAnsi="Courier New" w:eastAsia="Times New Roman" w:cs="Courier New"/>
          <w:b w:val="0"/>
          <w:bCs w:val="0"/>
          <w:sz w:val="28"/>
          <w:szCs w:val="28"/>
          <w:rtl w:val="0"/>
        </w:rPr>
        <w:t xml:space="preserve">window </w:t>
      </w:r>
      <w:r>
        <w:rPr>
          <w:rFonts w:ascii="Courier New" w:hAnsi="Courier New" w:eastAsia="Times New Roman" w:cs="Courier New"/>
          <w:b w:val="0"/>
          <w:bCs w:val="0"/>
          <w:color w:val="080808"/>
          <w:sz w:val="28"/>
          <w:szCs w:val="28"/>
          <w:rtl w:val="0"/>
        </w:rPr>
        <w:t>= np.hamming(</w:t>
      </w:r>
      <w:r>
        <w:rPr>
          <w:rFonts w:ascii="Courier New" w:hAnsi="Courier New" w:eastAsia="Times New Roman" w:cs="Courier New"/>
          <w:b w:val="0"/>
          <w:bCs w:val="0"/>
          <w:sz w:val="28"/>
          <w:szCs w:val="28"/>
          <w:rtl w:val="0"/>
        </w:rPr>
        <w:t>N</w:t>
      </w:r>
      <w:r>
        <w:rPr>
          <w:rFonts w:ascii="Courier New" w:hAnsi="Courier New" w:eastAsia="Times New Roman" w:cs="Courier New"/>
          <w:b w:val="0"/>
          <w:bCs w:val="0"/>
          <w:color w:val="080808"/>
          <w:sz w:val="28"/>
          <w:szCs w:val="28"/>
          <w:rtl w:val="0"/>
        </w:rPr>
        <w:t>)</w:t>
      </w:r>
    </w:p>
    <w:p w14:paraId="000001C8">
      <w:pPr>
        <w:shd w:val="clear" w:fill="FFFFFF"/>
        <w:spacing w:before="0" w:beforeLines="0" w:after="0" w:afterLines="0" w:line="360" w:lineRule="auto"/>
        <w:rPr>
          <w:del w:id="389" w:author="Карина Гареева" w:date="2025-12-25T00:23:03Z"/>
          <w:rFonts w:ascii="Courier New" w:hAnsi="Courier New" w:eastAsia="Times New Roman" w:cs="Courier New"/>
          <w:b w:val="0"/>
          <w:bCs w:val="0"/>
          <w:sz w:val="28"/>
          <w:szCs w:val="28"/>
        </w:rPr>
        <w:pPrChange w:id="388"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x_windowed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x_clean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window</w:t>
      </w:r>
    </w:p>
    <w:p w14:paraId="000001C9">
      <w:pPr>
        <w:shd w:val="clear" w:fill="FFFFFF"/>
        <w:spacing w:before="0" w:beforeLines="0" w:after="0" w:afterLines="0" w:line="360" w:lineRule="auto"/>
        <w:rPr>
          <w:rFonts w:ascii="Times New Roman" w:hAnsi="Times New Roman" w:eastAsia="Times New Roman" w:cs="Times New Roman"/>
          <w:sz w:val="28"/>
          <w:szCs w:val="28"/>
        </w:rPr>
        <w:pPrChange w:id="390" w:author="Карина Гареева" w:date="2025-12-25T00:30:16Z">
          <w:pPr>
            <w:shd w:val="clear" w:fill="FFFFFF"/>
            <w:spacing w:before="0" w:after="0" w:line="360" w:lineRule="auto"/>
          </w:pPr>
        </w:pPrChange>
      </w:pPr>
    </w:p>
    <w:p w14:paraId="000001CA">
      <w:pPr>
        <w:shd w:val="clear" w:fill="FFFFFF"/>
        <w:spacing w:before="0" w:beforeLines="0" w:after="0" w:afterLines="0" w:line="360" w:lineRule="auto"/>
        <w:ind w:firstLine="720"/>
        <w:rPr>
          <w:rFonts w:ascii="Times New Roman" w:hAnsi="Times New Roman" w:eastAsia="Times New Roman" w:cs="Times New Roman"/>
          <w:sz w:val="28"/>
          <w:szCs w:val="28"/>
        </w:rPr>
        <w:pPrChange w:id="391" w:author="Карина Гареева" w:date="2025-12-25T00:30:16Z">
          <w:pPr>
            <w:shd w:val="clear" w:fill="FFFFFF"/>
            <w:spacing w:before="0" w:after="0" w:line="360" w:lineRule="auto"/>
            <w:ind w:firstLine="720"/>
          </w:pPr>
        </w:pPrChange>
      </w:pPr>
      <w:r>
        <w:rPr>
          <w:rFonts w:ascii="Times New Roman" w:hAnsi="Times New Roman" w:eastAsia="Times New Roman" w:cs="Times New Roman"/>
          <w:sz w:val="28"/>
          <w:szCs w:val="28"/>
          <w:rtl w:val="0"/>
        </w:rPr>
        <w:t>БПФ оконного сигнала, подготовка амплитудного спектра</w:t>
      </w:r>
    </w:p>
    <w:p w14:paraId="000001CB">
      <w:pPr>
        <w:shd w:val="clear" w:fill="FFFFFF"/>
        <w:spacing w:before="0" w:beforeLines="0" w:after="0" w:afterLines="0" w:line="360" w:lineRule="auto"/>
        <w:rPr>
          <w:rFonts w:ascii="Courier New" w:hAnsi="Courier New" w:eastAsia="Times New Roman" w:cs="Courier New"/>
          <w:b w:val="0"/>
          <w:bCs w:val="0"/>
          <w:color w:val="080808"/>
          <w:sz w:val="28"/>
          <w:szCs w:val="28"/>
        </w:rPr>
        <w:pPrChange w:id="392" w:author="Карина Гареева" w:date="2025-12-25T00:30:16Z">
          <w:pPr>
            <w:shd w:val="clear" w:fill="FFFFFF"/>
            <w:spacing w:before="0" w:after="0" w:line="360" w:lineRule="auto"/>
          </w:pPr>
        </w:pPrChange>
      </w:pPr>
      <w:r>
        <w:rPr>
          <w:rFonts w:ascii="Courier New" w:hAnsi="Courier New" w:eastAsia="Times New Roman" w:cs="Courier New"/>
          <w:b w:val="0"/>
          <w:bCs w:val="0"/>
          <w:sz w:val="28"/>
          <w:szCs w:val="28"/>
          <w:rtl w:val="0"/>
        </w:rPr>
        <w:t xml:space="preserve">   X_window </w:t>
      </w:r>
      <w:r>
        <w:rPr>
          <w:rFonts w:ascii="Courier New" w:hAnsi="Courier New" w:eastAsia="Times New Roman" w:cs="Courier New"/>
          <w:b w:val="0"/>
          <w:bCs w:val="0"/>
          <w:color w:val="080808"/>
          <w:sz w:val="28"/>
          <w:szCs w:val="28"/>
          <w:rtl w:val="0"/>
        </w:rPr>
        <w:t>= np.fft.fft(</w:t>
      </w:r>
      <w:r>
        <w:rPr>
          <w:rFonts w:ascii="Courier New" w:hAnsi="Courier New" w:eastAsia="Times New Roman" w:cs="Courier New"/>
          <w:b w:val="0"/>
          <w:bCs w:val="0"/>
          <w:sz w:val="28"/>
          <w:szCs w:val="28"/>
          <w:rtl w:val="0"/>
        </w:rPr>
        <w:t>x_windowed</w:t>
      </w:r>
      <w:r>
        <w:rPr>
          <w:rFonts w:ascii="Courier New" w:hAnsi="Courier New" w:eastAsia="Times New Roman" w:cs="Courier New"/>
          <w:b w:val="0"/>
          <w:bCs w:val="0"/>
          <w:color w:val="080808"/>
          <w:sz w:val="28"/>
          <w:szCs w:val="28"/>
          <w:rtl w:val="0"/>
        </w:rPr>
        <w:t>)</w:t>
      </w:r>
    </w:p>
    <w:p w14:paraId="000001CC">
      <w:pPr>
        <w:shd w:val="clear" w:fill="FFFFFF"/>
        <w:spacing w:before="0" w:beforeLines="0" w:after="0" w:afterLines="0" w:line="360" w:lineRule="auto"/>
        <w:rPr>
          <w:rFonts w:ascii="Courier New" w:hAnsi="Courier New" w:eastAsia="Times New Roman" w:cs="Courier New"/>
          <w:b w:val="0"/>
          <w:bCs w:val="0"/>
          <w:sz w:val="28"/>
          <w:szCs w:val="28"/>
        </w:rPr>
        <w:pPrChange w:id="393"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amplitude_spectrum_window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000080"/>
          <w:sz w:val="28"/>
          <w:szCs w:val="28"/>
          <w:rtl w:val="0"/>
        </w:rPr>
        <w:t>abs</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X_window</w:t>
      </w:r>
      <w:r>
        <w:rPr>
          <w:rFonts w:ascii="Courier New" w:hAnsi="Courier New" w:eastAsia="Times New Roman" w:cs="Courier New"/>
          <w:b w:val="0"/>
          <w:bCs w:val="0"/>
          <w:color w:val="080808"/>
          <w:sz w:val="28"/>
          <w:szCs w:val="28"/>
          <w:rtl w:val="0"/>
        </w:rPr>
        <w:t xml:space="preserve">) / </w:t>
      </w:r>
      <w:r>
        <w:rPr>
          <w:rFonts w:ascii="Courier New" w:hAnsi="Courier New" w:eastAsia="Times New Roman" w:cs="Courier New"/>
          <w:b w:val="0"/>
          <w:bCs w:val="0"/>
          <w:sz w:val="28"/>
          <w:szCs w:val="28"/>
          <w:rtl w:val="0"/>
        </w:rPr>
        <w:t>N</w:t>
      </w:r>
    </w:p>
    <w:p w14:paraId="000001CE">
      <w:pPr>
        <w:shd w:val="clear" w:fill="FFFFFF"/>
        <w:spacing w:before="0" w:beforeLines="0" w:after="0" w:afterLines="0" w:line="360" w:lineRule="auto"/>
        <w:rPr>
          <w:rFonts w:ascii="Times New Roman" w:hAnsi="Times New Roman" w:eastAsia="Times New Roman" w:cs="Times New Roman"/>
          <w:color w:val="080808"/>
          <w:sz w:val="28"/>
          <w:szCs w:val="28"/>
        </w:rPr>
        <w:pPrChange w:id="394" w:author="Карина Гареева" w:date="2025-12-25T00:30:16Z">
          <w:pPr>
            <w:shd w:val="clear" w:fill="FFFFFF"/>
            <w:spacing w:before="0" w:after="0" w:line="360" w:lineRule="auto"/>
          </w:pPr>
        </w:pPrChange>
      </w:pPr>
      <w:r>
        <w:rPr>
          <w:rFonts w:ascii="Courier New" w:hAnsi="Courier New" w:eastAsia="Times New Roman" w:cs="Courier New"/>
          <w:b w:val="0"/>
          <w:bCs w:val="0"/>
          <w:sz w:val="28"/>
          <w:szCs w:val="28"/>
          <w:rtl w:val="0"/>
        </w:rPr>
        <w:t xml:space="preserve">   ampl_half_window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amplitude_spectrum_window</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half</w:t>
      </w:r>
      <w:r>
        <w:rPr>
          <w:rFonts w:ascii="Courier New" w:hAnsi="Courier New" w:eastAsia="Times New Roman" w:cs="Courier New"/>
          <w:b w:val="0"/>
          <w:bCs w:val="0"/>
          <w:color w:val="080808"/>
          <w:sz w:val="28"/>
          <w:szCs w:val="28"/>
          <w:rtl w:val="0"/>
        </w:rPr>
        <w:t>]</w:t>
      </w:r>
    </w:p>
    <w:p w14:paraId="000001CF">
      <w:pPr>
        <w:shd w:val="clear" w:fill="FFFFFF"/>
        <w:spacing w:before="0" w:beforeLines="0" w:after="0" w:afterLines="0" w:line="360" w:lineRule="auto"/>
        <w:ind w:firstLine="720"/>
        <w:rPr>
          <w:rFonts w:ascii="Times New Roman" w:hAnsi="Times New Roman" w:eastAsia="Times New Roman" w:cs="Times New Roman"/>
          <w:b/>
          <w:bCs/>
          <w:color w:val="080808"/>
          <w:sz w:val="28"/>
          <w:szCs w:val="28"/>
        </w:rPr>
        <w:pPrChange w:id="395" w:author="Карина Гареева" w:date="2025-12-25T00:30:16Z">
          <w:pPr>
            <w:shd w:val="clear" w:fill="FFFFFF"/>
            <w:spacing w:before="0" w:after="0" w:line="360" w:lineRule="auto"/>
            <w:ind w:firstLine="720"/>
          </w:pPr>
        </w:pPrChange>
      </w:pPr>
      <w:r>
        <w:rPr>
          <w:rFonts w:ascii="Times New Roman" w:hAnsi="Times New Roman" w:eastAsia="Times New Roman" w:cs="Times New Roman"/>
          <w:color w:val="080808"/>
          <w:sz w:val="28"/>
          <w:szCs w:val="28"/>
          <w:rtl w:val="0"/>
        </w:rPr>
        <w:t>Аналогичный поиск индекса основной гармоники</w:t>
      </w:r>
      <w:r>
        <w:rPr>
          <w:rFonts w:ascii="Times New Roman" w:hAnsi="Times New Roman" w:eastAsia="Times New Roman" w:cs="Times New Roman"/>
          <w:b/>
          <w:bCs/>
          <w:color w:val="080808"/>
          <w:sz w:val="28"/>
          <w:szCs w:val="28"/>
          <w:rtl w:val="0"/>
        </w:rPr>
        <w:t xml:space="preserve">  </w:t>
      </w:r>
    </w:p>
    <w:p w14:paraId="000001D0">
      <w:pPr>
        <w:shd w:val="clear" w:fill="FFFFFF"/>
        <w:spacing w:before="0" w:beforeLines="0" w:after="0" w:afterLines="0" w:line="360" w:lineRule="auto"/>
        <w:rPr>
          <w:rFonts w:ascii="Courier New" w:hAnsi="Courier New" w:eastAsia="Times New Roman" w:cs="Courier New"/>
          <w:b w:val="0"/>
          <w:bCs w:val="0"/>
          <w:color w:val="1750EB"/>
          <w:sz w:val="28"/>
          <w:szCs w:val="28"/>
        </w:rPr>
        <w:pPrChange w:id="396"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main_idx_win </w:t>
      </w:r>
      <w:r>
        <w:rPr>
          <w:rFonts w:ascii="Courier New" w:hAnsi="Courier New" w:eastAsia="Times New Roman" w:cs="Courier New"/>
          <w:b w:val="0"/>
          <w:bCs w:val="0"/>
          <w:color w:val="080808"/>
          <w:sz w:val="28"/>
          <w:szCs w:val="28"/>
          <w:rtl w:val="0"/>
        </w:rPr>
        <w:t>= np.argmax(</w:t>
      </w:r>
      <w:r>
        <w:rPr>
          <w:rFonts w:ascii="Courier New" w:hAnsi="Courier New" w:eastAsia="Times New Roman" w:cs="Courier New"/>
          <w:b w:val="0"/>
          <w:bCs w:val="0"/>
          <w:sz w:val="28"/>
          <w:szCs w:val="28"/>
          <w:rtl w:val="0"/>
        </w:rPr>
        <w:t>ampl_half_window</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color w:val="1750EB"/>
          <w:sz w:val="28"/>
          <w:szCs w:val="28"/>
          <w:rtl w:val="0"/>
        </w:rPr>
        <w:t>1</w:t>
      </w:r>
      <w:r>
        <w:rPr>
          <w:rFonts w:ascii="Courier New" w:hAnsi="Courier New" w:eastAsia="Times New Roman" w:cs="Courier New"/>
          <w:b w:val="0"/>
          <w:bCs w:val="0"/>
          <w:color w:val="080808"/>
          <w:sz w:val="28"/>
          <w:szCs w:val="28"/>
          <w:rtl w:val="0"/>
        </w:rPr>
        <w:t xml:space="preserve">:]) + </w:t>
      </w:r>
      <w:r>
        <w:rPr>
          <w:rFonts w:ascii="Courier New" w:hAnsi="Courier New" w:eastAsia="Times New Roman" w:cs="Courier New"/>
          <w:b w:val="0"/>
          <w:bCs w:val="0"/>
          <w:color w:val="1750EB"/>
          <w:sz w:val="28"/>
          <w:szCs w:val="28"/>
          <w:rtl w:val="0"/>
        </w:rPr>
        <w:t>1</w:t>
      </w:r>
    </w:p>
    <w:p w14:paraId="000001D1">
      <w:pPr>
        <w:shd w:val="clear" w:fill="FFFFFF"/>
        <w:spacing w:before="0" w:beforeLines="0" w:after="0" w:afterLines="0" w:line="360" w:lineRule="auto"/>
        <w:rPr>
          <w:rFonts w:ascii="Courier New" w:hAnsi="Courier New" w:eastAsia="Times New Roman" w:cs="Courier New"/>
          <w:b w:val="0"/>
          <w:bCs w:val="0"/>
          <w:color w:val="080808"/>
          <w:sz w:val="28"/>
          <w:szCs w:val="28"/>
        </w:rPr>
        <w:pPrChange w:id="397"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1750EB"/>
          <w:sz w:val="28"/>
          <w:szCs w:val="28"/>
          <w:rtl w:val="0"/>
        </w:rPr>
        <w:t xml:space="preserve">   </w:t>
      </w:r>
      <w:r>
        <w:rPr>
          <w:rFonts w:ascii="Courier New" w:hAnsi="Courier New" w:eastAsia="Times New Roman" w:cs="Courier New"/>
          <w:b w:val="0"/>
          <w:bCs w:val="0"/>
          <w:sz w:val="28"/>
          <w:szCs w:val="28"/>
          <w:rtl w:val="0"/>
        </w:rPr>
        <w:t xml:space="preserve">main_freq_win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freq_half</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main_idx_win</w:t>
      </w:r>
      <w:r>
        <w:rPr>
          <w:rFonts w:ascii="Courier New" w:hAnsi="Courier New" w:eastAsia="Times New Roman" w:cs="Courier New"/>
          <w:b w:val="0"/>
          <w:bCs w:val="0"/>
          <w:color w:val="080808"/>
          <w:sz w:val="28"/>
          <w:szCs w:val="28"/>
          <w:rtl w:val="0"/>
        </w:rPr>
        <w:t>]</w:t>
      </w:r>
    </w:p>
    <w:p w14:paraId="000001D2">
      <w:pPr>
        <w:shd w:val="clear" w:fill="FFFFFF"/>
        <w:spacing w:before="0" w:beforeLines="0" w:after="0" w:afterLines="0" w:line="360" w:lineRule="auto"/>
        <w:rPr>
          <w:rFonts w:ascii="Courier New" w:hAnsi="Courier New" w:eastAsia="Times New Roman" w:cs="Courier New"/>
          <w:b w:val="0"/>
          <w:bCs w:val="0"/>
          <w:color w:val="080808"/>
          <w:sz w:val="28"/>
          <w:szCs w:val="28"/>
        </w:rPr>
        <w:pPrChange w:id="398"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main_ampl_win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ampl_half_window</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main_idx_win</w:t>
      </w:r>
      <w:r>
        <w:rPr>
          <w:rFonts w:ascii="Courier New" w:hAnsi="Courier New" w:eastAsia="Times New Roman" w:cs="Courier New"/>
          <w:b w:val="0"/>
          <w:bCs w:val="0"/>
          <w:color w:val="080808"/>
          <w:sz w:val="28"/>
          <w:szCs w:val="28"/>
          <w:rtl w:val="0"/>
        </w:rPr>
        <w:t>]</w:t>
      </w:r>
    </w:p>
    <w:p w14:paraId="000001D5">
      <w:pPr>
        <w:shd w:val="clear" w:fill="FFFFFF"/>
        <w:spacing w:before="0" w:beforeLines="0" w:after="0" w:afterLines="0" w:line="360" w:lineRule="auto"/>
        <w:ind w:firstLine="0"/>
        <w:jc w:val="both"/>
        <w:rPr>
          <w:rFonts w:ascii="Times New Roman" w:hAnsi="Times New Roman" w:eastAsia="Times New Roman" w:cs="Times New Roman"/>
          <w:b/>
          <w:bCs/>
          <w:color w:val="080808"/>
          <w:sz w:val="28"/>
          <w:szCs w:val="28"/>
        </w:rPr>
        <w:pPrChange w:id="399" w:author="Карина Гареева" w:date="2025-12-25T00:30:16Z">
          <w:pPr>
            <w:shd w:val="clear" w:fill="FFFFFF"/>
            <w:spacing w:before="0" w:after="0" w:line="360" w:lineRule="auto"/>
            <w:ind w:firstLine="0"/>
            <w:jc w:val="both"/>
          </w:pPr>
        </w:pPrChange>
      </w:pPr>
      <w:r>
        <w:rPr>
          <w:rFonts w:hint="default" w:ascii="Times New Roman" w:hAnsi="Times New Roman" w:eastAsia="Times New Roman" w:cs="Times New Roman"/>
          <w:b/>
          <w:bCs/>
          <w:color w:val="080808"/>
          <w:sz w:val="28"/>
          <w:szCs w:val="28"/>
          <w:lang w:val="ru-RU"/>
        </w:rPr>
        <w:tab/>
      </w:r>
      <w:r>
        <w:rPr>
          <w:rFonts w:ascii="Times New Roman" w:hAnsi="Times New Roman" w:eastAsia="Times New Roman" w:cs="Times New Roman"/>
          <w:color w:val="080808"/>
          <w:sz w:val="28"/>
          <w:szCs w:val="28"/>
          <w:rtl w:val="0"/>
        </w:rPr>
        <w:t xml:space="preserve">Переименуем главную гармонику из базового анализа.  </w:t>
      </w:r>
      <w:r>
        <w:rPr>
          <w:rFonts w:hint="default" w:ascii="Times New Roman" w:hAnsi="Times New Roman" w:eastAsia="Times New Roman" w:cs="Times New Roman"/>
          <w:color w:val="080808"/>
          <w:sz w:val="28"/>
          <w:szCs w:val="28"/>
          <w:rtl w:val="0"/>
          <w:lang w:val="ru-RU"/>
        </w:rPr>
        <w:t>М</w:t>
      </w:r>
      <w:r>
        <w:rPr>
          <w:rFonts w:ascii="Times New Roman" w:hAnsi="Times New Roman" w:eastAsia="Times New Roman" w:cs="Times New Roman"/>
          <w:color w:val="080808"/>
          <w:sz w:val="28"/>
          <w:szCs w:val="28"/>
          <w:rtl w:val="0"/>
        </w:rPr>
        <w:t xml:space="preserve">аксимальный номер гармоники = 3. </w:t>
      </w:r>
    </w:p>
    <w:p w14:paraId="000001D7">
      <w:pPr>
        <w:shd w:val="clear" w:fill="FFFFFF"/>
        <w:spacing w:before="0" w:beforeLines="0" w:after="0" w:afterLines="0" w:line="360" w:lineRule="auto"/>
        <w:rPr>
          <w:rFonts w:ascii="Courier New" w:hAnsi="Courier New" w:eastAsia="Times New Roman" w:cs="Courier New"/>
          <w:b w:val="0"/>
          <w:bCs w:val="0"/>
          <w:sz w:val="28"/>
          <w:szCs w:val="28"/>
        </w:rPr>
        <w:pPrChange w:id="400" w:author="Карина Гареева" w:date="2025-12-25T00:30:16Z">
          <w:pPr>
            <w:shd w:val="clear" w:fill="FFFFFF"/>
            <w:spacing w:before="0" w:after="0" w:line="360" w:lineRule="auto"/>
          </w:pPr>
        </w:pPrChange>
      </w:pPr>
      <w:r>
        <w:rPr>
          <w:rFonts w:ascii="Courier New" w:hAnsi="Courier New" w:eastAsia="Times New Roman" w:cs="Courier New"/>
          <w:b w:val="0"/>
          <w:bCs w:val="0"/>
          <w:i/>
          <w:iCs/>
          <w:color w:val="8C8C8C"/>
          <w:sz w:val="28"/>
          <w:szCs w:val="28"/>
          <w:rtl w:val="0"/>
        </w:rPr>
        <w:t xml:space="preserve">   </w:t>
      </w:r>
      <w:r>
        <w:rPr>
          <w:rFonts w:ascii="Courier New" w:hAnsi="Courier New" w:eastAsia="Times New Roman" w:cs="Courier New"/>
          <w:b w:val="0"/>
          <w:bCs w:val="0"/>
          <w:sz w:val="28"/>
          <w:szCs w:val="28"/>
          <w:rtl w:val="0"/>
        </w:rPr>
        <w:t xml:space="preserve">hps_freq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main_freq</w:t>
      </w:r>
    </w:p>
    <w:p w14:paraId="000001D8">
      <w:pPr>
        <w:shd w:val="clear" w:fill="FFFFFF"/>
        <w:spacing w:before="0" w:beforeLines="0" w:after="0" w:afterLines="0" w:line="360" w:lineRule="auto"/>
        <w:rPr>
          <w:rFonts w:ascii="Courier New" w:hAnsi="Courier New" w:eastAsia="Times New Roman" w:cs="Courier New"/>
          <w:b w:val="0"/>
          <w:bCs w:val="0"/>
          <w:color w:val="080808"/>
          <w:sz w:val="28"/>
          <w:szCs w:val="28"/>
        </w:rPr>
        <w:pPrChange w:id="401" w:author="Карина Гареева" w:date="2025-12-25T00:30:16Z">
          <w:pPr>
            <w:shd w:val="clear" w:fill="FFFFFF"/>
            <w:spacing w:before="0" w:after="0" w:line="360" w:lineRule="auto"/>
          </w:pPr>
        </w:pPrChange>
      </w:pPr>
      <w:r>
        <w:rPr>
          <w:rFonts w:ascii="Courier New" w:hAnsi="Courier New" w:eastAsia="Times New Roman" w:cs="Courier New"/>
          <w:b w:val="0"/>
          <w:bCs w:val="0"/>
          <w:sz w:val="28"/>
          <w:szCs w:val="28"/>
          <w:rtl w:val="0"/>
        </w:rPr>
        <w:t xml:space="preserve">   </w:t>
      </w:r>
      <w:r>
        <w:rPr>
          <w:rFonts w:ascii="Courier New" w:hAnsi="Courier New" w:eastAsia="Times New Roman" w:cs="Courier New"/>
          <w:b w:val="0"/>
          <w:bCs w:val="0"/>
          <w:color w:val="0033B3"/>
          <w:sz w:val="28"/>
          <w:szCs w:val="28"/>
          <w:rtl w:val="0"/>
        </w:rPr>
        <w:t xml:space="preserve">if </w:t>
      </w:r>
      <w:r>
        <w:rPr>
          <w:rFonts w:ascii="Courier New" w:hAnsi="Courier New" w:eastAsia="Times New Roman" w:cs="Courier New"/>
          <w:b w:val="0"/>
          <w:bCs w:val="0"/>
          <w:sz w:val="28"/>
          <w:szCs w:val="28"/>
          <w:rtl w:val="0"/>
        </w:rPr>
        <w:t>use_hps</w:t>
      </w:r>
      <w:r>
        <w:rPr>
          <w:rFonts w:ascii="Courier New" w:hAnsi="Courier New" w:eastAsia="Times New Roman" w:cs="Courier New"/>
          <w:b w:val="0"/>
          <w:bCs w:val="0"/>
          <w:color w:val="080808"/>
          <w:sz w:val="28"/>
          <w:szCs w:val="28"/>
          <w:rtl w:val="0"/>
        </w:rPr>
        <w:t>:</w:t>
      </w:r>
    </w:p>
    <w:p w14:paraId="000001D9">
      <w:pPr>
        <w:shd w:val="clear" w:fill="FFFFFF"/>
        <w:spacing w:before="0" w:beforeLines="0" w:after="0" w:afterLines="0" w:line="360" w:lineRule="auto"/>
        <w:rPr>
          <w:rFonts w:ascii="Courier New" w:hAnsi="Courier New" w:eastAsia="Times New Roman" w:cs="Courier New"/>
          <w:b w:val="0"/>
          <w:bCs w:val="0"/>
          <w:color w:val="1750EB"/>
          <w:sz w:val="28"/>
          <w:szCs w:val="28"/>
        </w:rPr>
        <w:pPrChange w:id="402"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max_harmonic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3</w:t>
      </w:r>
    </w:p>
    <w:p w14:paraId="000001DB">
      <w:pPr>
        <w:shd w:val="clear" w:fill="FFFFFF"/>
        <w:spacing w:before="0" w:beforeLines="0" w:after="0" w:afterLines="0" w:line="360" w:lineRule="auto"/>
        <w:rPr>
          <w:rFonts w:ascii="Times New Roman" w:hAnsi="Times New Roman" w:eastAsia="Times New Roman" w:cs="Times New Roman"/>
          <w:b/>
          <w:bCs/>
          <w:color w:val="080808"/>
          <w:sz w:val="28"/>
          <w:szCs w:val="28"/>
        </w:rPr>
        <w:pPrChange w:id="403"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1750EB"/>
          <w:sz w:val="28"/>
          <w:szCs w:val="28"/>
          <w:rtl w:val="0"/>
        </w:rPr>
        <w:t xml:space="preserve">       </w:t>
      </w:r>
      <w:r>
        <w:rPr>
          <w:rFonts w:ascii="Courier New" w:hAnsi="Courier New" w:eastAsia="Times New Roman" w:cs="Courier New"/>
          <w:b w:val="0"/>
          <w:bCs w:val="0"/>
          <w:sz w:val="28"/>
          <w:szCs w:val="28"/>
          <w:rtl w:val="0"/>
        </w:rPr>
        <w:t xml:space="preserve">HPS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ampl_half</w:t>
      </w:r>
      <w:r>
        <w:rPr>
          <w:rFonts w:ascii="Courier New" w:hAnsi="Courier New" w:eastAsia="Times New Roman" w:cs="Courier New"/>
          <w:b w:val="0"/>
          <w:bCs w:val="0"/>
          <w:color w:val="080808"/>
          <w:sz w:val="28"/>
          <w:szCs w:val="28"/>
          <w:rtl w:val="0"/>
        </w:rPr>
        <w:t>.copy()</w:t>
      </w:r>
    </w:p>
    <w:p w14:paraId="000001DC">
      <w:pPr>
        <w:shd w:val="clear" w:fill="FFFFFF"/>
        <w:spacing w:before="0" w:beforeLines="0" w:after="0" w:afterLines="0" w:line="360" w:lineRule="auto"/>
        <w:ind w:firstLine="720"/>
        <w:jc w:val="both"/>
        <w:rPr>
          <w:rFonts w:ascii="Times New Roman" w:hAnsi="Times New Roman" w:eastAsia="Times New Roman" w:cs="Times New Roman"/>
          <w:b/>
          <w:bCs/>
          <w:color w:val="080808"/>
          <w:sz w:val="28"/>
          <w:szCs w:val="28"/>
        </w:rPr>
        <w:pPrChange w:id="404"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80808"/>
          <w:sz w:val="28"/>
          <w:szCs w:val="28"/>
          <w:rtl w:val="0"/>
          <w:lang w:val="ru-RU"/>
        </w:rPr>
        <w:t>П</w:t>
      </w:r>
      <w:r>
        <w:rPr>
          <w:rFonts w:ascii="Times New Roman" w:hAnsi="Times New Roman" w:eastAsia="Times New Roman" w:cs="Times New Roman"/>
          <w:color w:val="080808"/>
          <w:sz w:val="28"/>
          <w:szCs w:val="28"/>
          <w:rtl w:val="0"/>
        </w:rPr>
        <w:t>рореживаем спектр: берем каждый второй, потом каждый третий элемент. Делаем поэлементное умножение.</w:t>
      </w:r>
    </w:p>
    <w:p w14:paraId="000001DD">
      <w:pPr>
        <w:shd w:val="clear" w:fill="FFFFFF"/>
        <w:spacing w:before="0" w:beforeLines="0" w:after="0" w:afterLines="0" w:line="360" w:lineRule="auto"/>
        <w:rPr>
          <w:rFonts w:ascii="Courier New" w:hAnsi="Courier New" w:eastAsia="Times New Roman" w:cs="Courier New"/>
          <w:b w:val="0"/>
          <w:bCs w:val="0"/>
          <w:color w:val="080808"/>
          <w:sz w:val="28"/>
          <w:szCs w:val="28"/>
        </w:rPr>
        <w:pPrChange w:id="405" w:author="Карина Гареева" w:date="2025-12-25T00:30:16Z">
          <w:pPr>
            <w:shd w:val="clear" w:fill="FFFFFF"/>
            <w:spacing w:before="0" w:after="0" w:line="360" w:lineRule="auto"/>
          </w:pPr>
        </w:pPrChange>
      </w:pPr>
      <w:r>
        <w:rPr>
          <w:rFonts w:ascii="Times New Roman" w:hAnsi="Times New Roman" w:eastAsia="Times New Roman" w:cs="Times New Roman"/>
          <w:b/>
          <w:bCs/>
          <w:color w:val="080808"/>
          <w:sz w:val="28"/>
          <w:szCs w:val="28"/>
          <w:rtl w:val="0"/>
        </w:rPr>
        <w:t xml:space="preserve">       </w:t>
      </w:r>
      <w:r>
        <w:rPr>
          <w:rFonts w:ascii="Courier New" w:hAnsi="Courier New" w:eastAsia="Times New Roman" w:cs="Courier New"/>
          <w:b w:val="0"/>
          <w:bCs w:val="0"/>
          <w:color w:val="0033B3"/>
          <w:sz w:val="28"/>
          <w:szCs w:val="28"/>
          <w:rtl w:val="0"/>
        </w:rPr>
        <w:t xml:space="preserve">for </w:t>
      </w:r>
      <w:r>
        <w:rPr>
          <w:rFonts w:ascii="Courier New" w:hAnsi="Courier New" w:eastAsia="Times New Roman" w:cs="Courier New"/>
          <w:b w:val="0"/>
          <w:bCs w:val="0"/>
          <w:sz w:val="28"/>
          <w:szCs w:val="28"/>
          <w:rtl w:val="0"/>
        </w:rPr>
        <w:t xml:space="preserve">k </w:t>
      </w:r>
      <w:r>
        <w:rPr>
          <w:rFonts w:ascii="Courier New" w:hAnsi="Courier New" w:eastAsia="Times New Roman" w:cs="Courier New"/>
          <w:b w:val="0"/>
          <w:bCs w:val="0"/>
          <w:color w:val="0033B3"/>
          <w:sz w:val="28"/>
          <w:szCs w:val="28"/>
          <w:rtl w:val="0"/>
        </w:rPr>
        <w:t xml:space="preserve">in </w:t>
      </w:r>
      <w:r>
        <w:rPr>
          <w:rFonts w:ascii="Courier New" w:hAnsi="Courier New" w:eastAsia="Times New Roman" w:cs="Courier New"/>
          <w:b w:val="0"/>
          <w:bCs w:val="0"/>
          <w:color w:val="000080"/>
          <w:sz w:val="28"/>
          <w:szCs w:val="28"/>
          <w:rtl w:val="0"/>
        </w:rPr>
        <w:t>range</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color w:val="1750EB"/>
          <w:sz w:val="28"/>
          <w:szCs w:val="28"/>
          <w:rtl w:val="0"/>
        </w:rPr>
        <w:t>2</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max_harmonic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1</w:t>
      </w:r>
      <w:r>
        <w:rPr>
          <w:rFonts w:ascii="Courier New" w:hAnsi="Courier New" w:eastAsia="Times New Roman" w:cs="Courier New"/>
          <w:b w:val="0"/>
          <w:bCs w:val="0"/>
          <w:color w:val="080808"/>
          <w:sz w:val="28"/>
          <w:szCs w:val="28"/>
          <w:rtl w:val="0"/>
        </w:rPr>
        <w:t>):</w:t>
      </w:r>
    </w:p>
    <w:p w14:paraId="000001DE">
      <w:pPr>
        <w:shd w:val="clear" w:fill="FFFFFF"/>
        <w:spacing w:before="0" w:beforeLines="0" w:after="0" w:afterLines="0" w:line="360" w:lineRule="auto"/>
        <w:rPr>
          <w:rFonts w:ascii="Courier New" w:hAnsi="Courier New" w:eastAsia="Times New Roman" w:cs="Courier New"/>
          <w:b w:val="0"/>
          <w:bCs w:val="0"/>
          <w:color w:val="080808"/>
          <w:sz w:val="28"/>
          <w:szCs w:val="28"/>
        </w:rPr>
        <w:pPrChange w:id="406"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downsampled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ampl_half</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k</w:t>
      </w:r>
      <w:r>
        <w:rPr>
          <w:rFonts w:ascii="Courier New" w:hAnsi="Courier New" w:eastAsia="Times New Roman" w:cs="Courier New"/>
          <w:b w:val="0"/>
          <w:bCs w:val="0"/>
          <w:color w:val="080808"/>
          <w:sz w:val="28"/>
          <w:szCs w:val="28"/>
          <w:rtl w:val="0"/>
        </w:rPr>
        <w:t>]</w:t>
      </w:r>
    </w:p>
    <w:p w14:paraId="000001E0">
      <w:pPr>
        <w:shd w:val="clear" w:fill="FFFFFF"/>
        <w:spacing w:before="0" w:beforeLines="0" w:after="0" w:afterLines="0" w:line="360" w:lineRule="auto"/>
        <w:rPr>
          <w:rFonts w:ascii="Times New Roman" w:hAnsi="Times New Roman" w:eastAsia="Times New Roman" w:cs="Times New Roman"/>
          <w:b/>
          <w:bCs/>
          <w:sz w:val="28"/>
          <w:szCs w:val="28"/>
        </w:rPr>
        <w:pPrChange w:id="407"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HPS</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color w:val="000080"/>
          <w:sz w:val="28"/>
          <w:szCs w:val="28"/>
          <w:rtl w:val="0"/>
        </w:rPr>
        <w:t>len</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downsampled</w:t>
      </w:r>
      <w:r>
        <w:rPr>
          <w:rFonts w:ascii="Courier New" w:hAnsi="Courier New" w:eastAsia="Times New Roman" w:cs="Courier New"/>
          <w:b w:val="0"/>
          <w:bCs w:val="0"/>
          <w:color w:val="080808"/>
          <w:sz w:val="28"/>
          <w:szCs w:val="28"/>
          <w:rtl w:val="0"/>
        </w:rPr>
        <w:t xml:space="preserve">)] *= </w:t>
      </w:r>
      <w:r>
        <w:rPr>
          <w:rFonts w:ascii="Courier New" w:hAnsi="Courier New" w:eastAsia="Times New Roman" w:cs="Courier New"/>
          <w:b w:val="0"/>
          <w:bCs w:val="0"/>
          <w:sz w:val="28"/>
          <w:szCs w:val="28"/>
          <w:rtl w:val="0"/>
        </w:rPr>
        <w:t>downsampled</w:t>
      </w:r>
    </w:p>
    <w:p w14:paraId="000001E1">
      <w:pPr>
        <w:shd w:val="clear" w:fill="FFFFFF"/>
        <w:spacing w:before="0" w:beforeLines="0" w:after="0" w:afterLines="0" w:line="360" w:lineRule="auto"/>
        <w:ind w:firstLine="720"/>
        <w:rPr>
          <w:rFonts w:ascii="Times New Roman" w:hAnsi="Times New Roman" w:eastAsia="Times New Roman" w:cs="Times New Roman"/>
          <w:b/>
          <w:bCs/>
          <w:sz w:val="28"/>
          <w:szCs w:val="28"/>
        </w:rPr>
        <w:pPrChange w:id="408" w:author="Карина Гареева" w:date="2025-12-25T00:30:16Z">
          <w:pPr>
            <w:shd w:val="clear" w:fill="FFFFFF"/>
            <w:spacing w:before="0" w:after="0" w:line="360" w:lineRule="auto"/>
            <w:ind w:firstLine="720"/>
          </w:pPr>
        </w:pPrChange>
      </w:pPr>
      <w:r>
        <w:rPr>
          <w:rFonts w:ascii="Times New Roman" w:hAnsi="Times New Roman" w:eastAsia="Times New Roman" w:cs="Times New Roman"/>
          <w:color w:val="080808"/>
          <w:sz w:val="28"/>
          <w:szCs w:val="28"/>
          <w:rtl w:val="0"/>
        </w:rPr>
        <w:t>Ищем индекс основной частоты.</w:t>
      </w:r>
    </w:p>
    <w:p w14:paraId="000001E2">
      <w:pPr>
        <w:shd w:val="clear" w:fill="FFFFFF"/>
        <w:spacing w:before="0" w:beforeLines="0" w:after="0" w:afterLines="0" w:line="360" w:lineRule="auto"/>
        <w:rPr>
          <w:rFonts w:ascii="Courier New" w:hAnsi="Courier New" w:eastAsia="Times New Roman" w:cs="Courier New"/>
          <w:b w:val="0"/>
          <w:bCs w:val="0"/>
          <w:color w:val="080808"/>
          <w:sz w:val="28"/>
          <w:szCs w:val="28"/>
        </w:rPr>
        <w:pPrChange w:id="409" w:author="Карина Гареева" w:date="2025-12-25T00:30:16Z">
          <w:pPr>
            <w:shd w:val="clear" w:fill="FFFFFF"/>
            <w:spacing w:before="0" w:after="0" w:line="360" w:lineRule="auto"/>
          </w:pPr>
        </w:pPrChange>
      </w:pPr>
      <w:r>
        <w:rPr>
          <w:rFonts w:ascii="Times New Roman" w:hAnsi="Times New Roman" w:eastAsia="Times New Roman" w:cs="Times New Roman"/>
          <w:b/>
          <w:bCs/>
          <w:sz w:val="28"/>
          <w:szCs w:val="28"/>
          <w:rtl w:val="0"/>
        </w:rPr>
        <w:t xml:space="preserve">       </w:t>
      </w:r>
      <w:r>
        <w:rPr>
          <w:rFonts w:ascii="Courier New" w:hAnsi="Courier New" w:eastAsia="Times New Roman" w:cs="Courier New"/>
          <w:b w:val="0"/>
          <w:bCs w:val="0"/>
          <w:sz w:val="28"/>
          <w:szCs w:val="28"/>
          <w:rtl w:val="0"/>
        </w:rPr>
        <w:t xml:space="preserve">fund_idx </w:t>
      </w:r>
      <w:r>
        <w:rPr>
          <w:rFonts w:ascii="Courier New" w:hAnsi="Courier New" w:eastAsia="Times New Roman" w:cs="Courier New"/>
          <w:b w:val="0"/>
          <w:bCs w:val="0"/>
          <w:color w:val="080808"/>
          <w:sz w:val="28"/>
          <w:szCs w:val="28"/>
          <w:rtl w:val="0"/>
        </w:rPr>
        <w:t>= np.argmax(</w:t>
      </w:r>
      <w:r>
        <w:rPr>
          <w:rFonts w:ascii="Courier New" w:hAnsi="Courier New" w:eastAsia="Times New Roman" w:cs="Courier New"/>
          <w:b w:val="0"/>
          <w:bCs w:val="0"/>
          <w:sz w:val="28"/>
          <w:szCs w:val="28"/>
          <w:rtl w:val="0"/>
        </w:rPr>
        <w:t>HPS</w:t>
      </w:r>
      <w:r>
        <w:rPr>
          <w:rFonts w:ascii="Courier New" w:hAnsi="Courier New" w:eastAsia="Times New Roman" w:cs="Courier New"/>
          <w:b w:val="0"/>
          <w:bCs w:val="0"/>
          <w:color w:val="080808"/>
          <w:sz w:val="28"/>
          <w:szCs w:val="28"/>
          <w:rtl w:val="0"/>
        </w:rPr>
        <w:t>)</w:t>
      </w:r>
    </w:p>
    <w:p w14:paraId="0297B482">
      <w:pPr>
        <w:shd w:val="clear" w:fill="FFFFFF"/>
        <w:spacing w:before="0" w:beforeLines="0" w:after="0" w:afterLines="0" w:line="360" w:lineRule="auto"/>
        <w:jc w:val="left"/>
        <w:rPr>
          <w:rFonts w:ascii="Times New Roman" w:hAnsi="Times New Roman" w:eastAsia="Times New Roman" w:cs="Times New Roman"/>
          <w:sz w:val="28"/>
          <w:szCs w:val="28"/>
        </w:rPr>
        <w:pPrChange w:id="410" w:author="Карина Гареева" w:date="2025-12-25T00:30:16Z">
          <w:pPr>
            <w:shd w:val="clear" w:fill="FFFFFF"/>
            <w:spacing w:before="0" w:after="0" w:line="360" w:lineRule="auto"/>
            <w:jc w:val="left"/>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hps_freq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freq_half</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fund_idx</w:t>
      </w:r>
      <w:r>
        <w:rPr>
          <w:rFonts w:ascii="Courier New" w:hAnsi="Courier New" w:eastAsia="Times New Roman" w:cs="Courier New"/>
          <w:b w:val="0"/>
          <w:bCs w:val="0"/>
          <w:color w:val="080808"/>
          <w:sz w:val="28"/>
          <w:szCs w:val="28"/>
          <w:rtl w:val="0"/>
        </w:rPr>
        <w:t>]</w:t>
      </w:r>
    </w:p>
    <w:p w14:paraId="000001EA">
      <w:pPr>
        <w:spacing w:before="0" w:beforeLines="0" w:after="0" w:afterLines="0" w:line="360" w:lineRule="auto"/>
        <w:ind w:firstLine="720"/>
        <w:jc w:val="both"/>
        <w:rPr>
          <w:rFonts w:ascii="Times New Roman" w:hAnsi="Times New Roman" w:eastAsia="Times New Roman" w:cs="Times New Roman"/>
          <w:sz w:val="28"/>
          <w:szCs w:val="28"/>
        </w:rPr>
        <w:pPrChange w:id="411"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Расчет теоретической дисперсии оценки частоты. SNR - отношение сигнал/шум. Используется формула Крамера-Рао для оценки частоты. Вычисляем числитель и знаменатель. В результате получаем дисперсию оценки частоты (Гц^2).</w:t>
      </w:r>
    </w:p>
    <w:p w14:paraId="000001EC">
      <w:pPr>
        <w:shd w:val="clear" w:fill="FFFFFF"/>
        <w:spacing w:before="0" w:beforeLines="0" w:after="0" w:afterLines="0" w:line="360" w:lineRule="auto"/>
        <w:rPr>
          <w:rFonts w:ascii="Courier New" w:hAnsi="Courier New" w:eastAsia="Times New Roman" w:cs="Courier New"/>
          <w:b w:val="0"/>
          <w:bCs w:val="0"/>
          <w:i/>
          <w:iCs/>
          <w:color w:val="8C8C8C"/>
          <w:sz w:val="28"/>
          <w:szCs w:val="28"/>
        </w:rPr>
        <w:pPrChange w:id="412"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i/>
          <w:iCs/>
          <w:color w:val="8C8C8C"/>
          <w:sz w:val="28"/>
          <w:szCs w:val="28"/>
          <w:rtl w:val="0"/>
        </w:rPr>
        <w:t># f_KR = (6*fs^2) / ((2*pi)^2 * SNR * N^3)</w:t>
      </w:r>
    </w:p>
    <w:p w14:paraId="000001ED">
      <w:pPr>
        <w:shd w:val="clear" w:fill="FFFFFF"/>
        <w:spacing w:before="0" w:beforeLines="0" w:after="0" w:afterLines="0" w:line="360" w:lineRule="auto"/>
        <w:rPr>
          <w:rFonts w:ascii="Courier New" w:hAnsi="Courier New" w:eastAsia="Times New Roman" w:cs="Courier New"/>
          <w:b w:val="0"/>
          <w:bCs w:val="0"/>
          <w:color w:val="1750EB"/>
          <w:sz w:val="28"/>
          <w:szCs w:val="28"/>
        </w:rPr>
        <w:pPrChange w:id="413" w:author="Карина Гареева" w:date="2025-12-25T00:30:16Z">
          <w:pPr>
            <w:shd w:val="clear" w:fill="FFFFFF"/>
            <w:spacing w:before="0" w:after="0" w:line="360" w:lineRule="auto"/>
          </w:pPr>
        </w:pPrChange>
      </w:pPr>
      <w:r>
        <w:rPr>
          <w:rFonts w:ascii="Courier New" w:hAnsi="Courier New" w:eastAsia="Times New Roman" w:cs="Courier New"/>
          <w:b w:val="0"/>
          <w:bCs w:val="0"/>
          <w:i/>
          <w:iCs/>
          <w:color w:val="8C8C8C"/>
          <w:sz w:val="28"/>
          <w:szCs w:val="28"/>
          <w:rtl w:val="0"/>
        </w:rPr>
        <w:t xml:space="preserve">   </w:t>
      </w:r>
      <w:r>
        <w:rPr>
          <w:rFonts w:ascii="Courier New" w:hAnsi="Courier New" w:eastAsia="Times New Roman" w:cs="Courier New"/>
          <w:b w:val="0"/>
          <w:bCs w:val="0"/>
          <w:sz w:val="28"/>
          <w:szCs w:val="28"/>
          <w:rtl w:val="0"/>
        </w:rPr>
        <w:t xml:space="preserve">num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 xml:space="preserve">6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fs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2</w:t>
      </w:r>
    </w:p>
    <w:p w14:paraId="000001EE">
      <w:pPr>
        <w:shd w:val="clear" w:fill="FFFFFF"/>
        <w:spacing w:before="0" w:beforeLines="0" w:after="0" w:afterLines="0" w:line="360" w:lineRule="auto"/>
        <w:rPr>
          <w:rFonts w:ascii="Courier New" w:hAnsi="Courier New" w:eastAsia="Times New Roman" w:cs="Courier New"/>
          <w:b w:val="0"/>
          <w:bCs w:val="0"/>
          <w:color w:val="1750EB"/>
          <w:sz w:val="28"/>
          <w:szCs w:val="28"/>
        </w:rPr>
        <w:pPrChange w:id="414"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1750EB"/>
          <w:sz w:val="28"/>
          <w:szCs w:val="28"/>
          <w:rtl w:val="0"/>
        </w:rPr>
        <w:t xml:space="preserve">   </w:t>
      </w:r>
      <w:r>
        <w:rPr>
          <w:rFonts w:ascii="Courier New" w:hAnsi="Courier New" w:eastAsia="Times New Roman" w:cs="Courier New"/>
          <w:b w:val="0"/>
          <w:bCs w:val="0"/>
          <w:sz w:val="28"/>
          <w:szCs w:val="28"/>
          <w:rtl w:val="0"/>
        </w:rPr>
        <w:t xml:space="preserve">denom </w:t>
      </w:r>
      <w:r>
        <w:rPr>
          <w:rFonts w:ascii="Courier New" w:hAnsi="Courier New" w:eastAsia="Times New Roman" w:cs="Courier New"/>
          <w:b w:val="0"/>
          <w:bCs w:val="0"/>
          <w:color w:val="080808"/>
          <w:sz w:val="28"/>
          <w:szCs w:val="28"/>
          <w:rtl w:val="0"/>
        </w:rPr>
        <w:t>= (</w:t>
      </w:r>
      <w:r>
        <w:rPr>
          <w:rFonts w:ascii="Courier New" w:hAnsi="Courier New" w:eastAsia="Times New Roman" w:cs="Courier New"/>
          <w:b w:val="0"/>
          <w:bCs w:val="0"/>
          <w:color w:val="1750EB"/>
          <w:sz w:val="28"/>
          <w:szCs w:val="28"/>
          <w:rtl w:val="0"/>
        </w:rPr>
        <w:t xml:space="preserve">2 </w:t>
      </w:r>
      <w:r>
        <w:rPr>
          <w:rFonts w:ascii="Courier New" w:hAnsi="Courier New" w:eastAsia="Times New Roman" w:cs="Courier New"/>
          <w:b w:val="0"/>
          <w:bCs w:val="0"/>
          <w:color w:val="080808"/>
          <w:sz w:val="28"/>
          <w:szCs w:val="28"/>
          <w:rtl w:val="0"/>
        </w:rPr>
        <w:t xml:space="preserve">* np.pi) ** </w:t>
      </w:r>
      <w:r>
        <w:rPr>
          <w:rFonts w:ascii="Courier New" w:hAnsi="Courier New" w:eastAsia="Times New Roman" w:cs="Courier New"/>
          <w:b w:val="0"/>
          <w:bCs w:val="0"/>
          <w:color w:val="1750EB"/>
          <w:sz w:val="28"/>
          <w:szCs w:val="28"/>
          <w:rtl w:val="0"/>
        </w:rPr>
        <w:t xml:space="preserve">2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SNR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3</w:t>
      </w:r>
    </w:p>
    <w:p w14:paraId="000001F0">
      <w:pPr>
        <w:shd w:val="clear" w:fill="FFFFFF"/>
        <w:spacing w:before="0" w:beforeLines="0" w:after="0" w:afterLines="0" w:line="360" w:lineRule="auto"/>
        <w:rPr>
          <w:rFonts w:ascii="Times New Roman" w:hAnsi="Times New Roman" w:eastAsia="Times New Roman" w:cs="Times New Roman"/>
          <w:b/>
          <w:bCs/>
          <w:sz w:val="28"/>
          <w:szCs w:val="28"/>
        </w:rPr>
        <w:pPrChange w:id="415" w:author="Карина Гареева" w:date="2025-12-25T00:30:16Z">
          <w:pPr>
            <w:shd w:val="clear" w:fill="FFFFFF"/>
            <w:spacing w:before="0" w:after="0" w:line="360" w:lineRule="auto"/>
          </w:pPr>
        </w:pPrChange>
      </w:pPr>
    </w:p>
    <w:p w14:paraId="000001F1">
      <w:pPr>
        <w:spacing w:before="0" w:beforeLines="0" w:after="0" w:afterLines="0" w:line="360" w:lineRule="auto"/>
        <w:ind w:firstLine="720"/>
        <w:jc w:val="both"/>
        <w:rPr>
          <w:rFonts w:ascii="Times New Roman" w:hAnsi="Times New Roman" w:eastAsia="Times New Roman" w:cs="Times New Roman"/>
          <w:b/>
          <w:bCs/>
          <w:sz w:val="28"/>
          <w:szCs w:val="28"/>
        </w:rPr>
        <w:pPrChange w:id="416"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lang w:val="ru-RU"/>
        </w:rPr>
        <w:t>Р</w:t>
      </w:r>
      <w:r>
        <w:rPr>
          <w:rFonts w:ascii="Times New Roman" w:hAnsi="Times New Roman" w:eastAsia="Times New Roman" w:cs="Times New Roman"/>
          <w:sz w:val="28"/>
          <w:szCs w:val="28"/>
          <w:rtl w:val="0"/>
        </w:rPr>
        <w:t>асчет SNR. Определяем длину сигнала, берем количество отсчетов до момента разделения. Получаем индекс массива.</w:t>
      </w:r>
    </w:p>
    <w:p w14:paraId="000001F4">
      <w:pPr>
        <w:shd w:val="clear" w:fill="FFFFFF"/>
        <w:spacing w:before="0" w:beforeLines="0" w:after="0" w:afterLines="0" w:line="360" w:lineRule="auto"/>
        <w:rPr>
          <w:rFonts w:ascii="Courier New" w:hAnsi="Courier New" w:eastAsia="Times New Roman" w:cs="Courier New"/>
          <w:b w:val="0"/>
          <w:bCs w:val="0"/>
          <w:color w:val="080808"/>
          <w:sz w:val="28"/>
          <w:szCs w:val="28"/>
        </w:rPr>
        <w:pPrChange w:id="417"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808080"/>
          <w:sz w:val="28"/>
          <w:szCs w:val="28"/>
          <w:rtl w:val="0"/>
        </w:rPr>
        <w:t xml:space="preserve">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000080"/>
          <w:sz w:val="28"/>
          <w:szCs w:val="28"/>
          <w:rtl w:val="0"/>
        </w:rPr>
        <w:t>len</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x</w:t>
      </w:r>
      <w:r>
        <w:rPr>
          <w:rFonts w:ascii="Courier New" w:hAnsi="Courier New" w:eastAsia="Times New Roman" w:cs="Courier New"/>
          <w:b w:val="0"/>
          <w:bCs w:val="0"/>
          <w:color w:val="080808"/>
          <w:sz w:val="28"/>
          <w:szCs w:val="28"/>
          <w:rtl w:val="0"/>
        </w:rPr>
        <w:t>)</w:t>
      </w:r>
    </w:p>
    <w:p w14:paraId="000001F5">
      <w:pPr>
        <w:shd w:val="clear" w:fill="FFFFFF"/>
        <w:spacing w:before="0" w:beforeLines="0" w:after="0" w:afterLines="0" w:line="360" w:lineRule="auto"/>
        <w:rPr>
          <w:rFonts w:ascii="Courier New" w:hAnsi="Courier New" w:eastAsia="Times New Roman" w:cs="Courier New"/>
          <w:b w:val="0"/>
          <w:bCs w:val="0"/>
          <w:color w:val="080808"/>
          <w:sz w:val="28"/>
          <w:szCs w:val="28"/>
        </w:rPr>
        <w:pPrChange w:id="418"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noise_idx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000080"/>
          <w:sz w:val="28"/>
          <w:szCs w:val="28"/>
          <w:rtl w:val="0"/>
        </w:rPr>
        <w:t>int</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 xml:space="preserve">noise_end_time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fs</w:t>
      </w:r>
      <w:r>
        <w:rPr>
          <w:rFonts w:ascii="Courier New" w:hAnsi="Courier New" w:eastAsia="Times New Roman" w:cs="Courier New"/>
          <w:b w:val="0"/>
          <w:bCs w:val="0"/>
          <w:color w:val="080808"/>
          <w:sz w:val="28"/>
          <w:szCs w:val="28"/>
          <w:rtl w:val="0"/>
        </w:rPr>
        <w:t>)</w:t>
      </w:r>
    </w:p>
    <w:p w14:paraId="000001F6">
      <w:pPr>
        <w:spacing w:before="0" w:beforeLines="0" w:after="0" w:afterLines="0" w:line="360" w:lineRule="auto"/>
        <w:ind w:firstLine="720"/>
        <w:jc w:val="both"/>
        <w:rPr>
          <w:rFonts w:ascii="Times New Roman" w:hAnsi="Times New Roman" w:eastAsia="Times New Roman" w:cs="Times New Roman"/>
          <w:b/>
          <w:bCs/>
          <w:color w:val="080808"/>
          <w:sz w:val="28"/>
          <w:szCs w:val="28"/>
        </w:rPr>
        <w:pPrChange w:id="419"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Выделяем шумовую часть сигнала и сигнальную часть сигнала.</w:t>
      </w:r>
    </w:p>
    <w:p w14:paraId="000001F7">
      <w:pPr>
        <w:shd w:val="clear" w:fill="FFFFFF"/>
        <w:spacing w:before="0" w:beforeLines="0" w:after="0" w:afterLines="0" w:line="360" w:lineRule="auto"/>
        <w:rPr>
          <w:rFonts w:ascii="Courier New" w:hAnsi="Courier New" w:eastAsia="Times New Roman" w:cs="Courier New"/>
          <w:b w:val="0"/>
          <w:bCs w:val="0"/>
          <w:color w:val="080808"/>
          <w:sz w:val="28"/>
          <w:szCs w:val="28"/>
        </w:rPr>
        <w:pPrChange w:id="420"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noise_section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x</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noise_idx</w:t>
      </w:r>
      <w:r>
        <w:rPr>
          <w:rFonts w:ascii="Courier New" w:hAnsi="Courier New" w:eastAsia="Times New Roman" w:cs="Courier New"/>
          <w:b w:val="0"/>
          <w:bCs w:val="0"/>
          <w:color w:val="080808"/>
          <w:sz w:val="28"/>
          <w:szCs w:val="28"/>
          <w:rtl w:val="0"/>
        </w:rPr>
        <w:t>]</w:t>
      </w:r>
    </w:p>
    <w:p w14:paraId="000001F9">
      <w:pPr>
        <w:shd w:val="clear" w:fill="FFFFFF"/>
        <w:spacing w:before="0" w:beforeLines="0" w:after="0" w:afterLines="0" w:line="360" w:lineRule="auto"/>
        <w:rPr>
          <w:rFonts w:ascii="Times New Roman" w:hAnsi="Times New Roman" w:eastAsia="Times New Roman" w:cs="Times New Roman"/>
          <w:b/>
          <w:bCs/>
          <w:color w:val="080808"/>
          <w:sz w:val="28"/>
          <w:szCs w:val="28"/>
        </w:rPr>
        <w:pPrChange w:id="421"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signal_section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x</w:t>
      </w:r>
      <w:r>
        <w:rPr>
          <w:rFonts w:ascii="Courier New" w:hAnsi="Courier New" w:eastAsia="Times New Roman" w:cs="Courier New"/>
          <w:b w:val="0"/>
          <w:bCs w:val="0"/>
          <w:color w:val="080808"/>
          <w:sz w:val="28"/>
          <w:szCs w:val="28"/>
          <w:rtl w:val="0"/>
        </w:rPr>
        <w:t>[</w:t>
      </w:r>
      <w:r>
        <w:rPr>
          <w:rFonts w:ascii="Courier New" w:hAnsi="Courier New" w:eastAsia="Times New Roman" w:cs="Courier New"/>
          <w:b w:val="0"/>
          <w:bCs w:val="0"/>
          <w:sz w:val="28"/>
          <w:szCs w:val="28"/>
          <w:rtl w:val="0"/>
        </w:rPr>
        <w:t>noise_idx</w:t>
      </w:r>
      <w:r>
        <w:rPr>
          <w:rFonts w:ascii="Courier New" w:hAnsi="Courier New" w:eastAsia="Times New Roman" w:cs="Courier New"/>
          <w:b w:val="0"/>
          <w:bCs w:val="0"/>
          <w:color w:val="080808"/>
          <w:sz w:val="28"/>
          <w:szCs w:val="28"/>
          <w:rtl w:val="0"/>
        </w:rPr>
        <w:t>:]</w:t>
      </w:r>
    </w:p>
    <w:p w14:paraId="000001FA">
      <w:pPr>
        <w:spacing w:before="0" w:beforeLines="0" w:after="0" w:afterLines="0" w:line="360" w:lineRule="auto"/>
        <w:ind w:firstLine="720"/>
        <w:jc w:val="both"/>
        <w:rPr>
          <w:rFonts w:ascii="Times New Roman" w:hAnsi="Times New Roman" w:eastAsia="Times New Roman" w:cs="Times New Roman"/>
          <w:b/>
          <w:bCs/>
          <w:color w:val="080808"/>
          <w:sz w:val="28"/>
          <w:szCs w:val="28"/>
        </w:rPr>
        <w:pPrChange w:id="422"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Считаем мат. ожидание и СКО шума.</w:t>
      </w:r>
    </w:p>
    <w:p w14:paraId="000001FB">
      <w:pPr>
        <w:shd w:val="clear" w:fill="FFFFFF"/>
        <w:spacing w:before="0" w:beforeLines="0" w:after="0" w:afterLines="0" w:line="360" w:lineRule="auto"/>
        <w:rPr>
          <w:rFonts w:ascii="Courier New" w:hAnsi="Courier New" w:eastAsia="Times New Roman" w:cs="Courier New"/>
          <w:b w:val="0"/>
          <w:bCs w:val="0"/>
          <w:color w:val="080808"/>
          <w:sz w:val="28"/>
          <w:szCs w:val="28"/>
        </w:rPr>
        <w:pPrChange w:id="423"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noise_mean </w:t>
      </w:r>
      <w:r>
        <w:rPr>
          <w:rFonts w:ascii="Courier New" w:hAnsi="Courier New" w:eastAsia="Times New Roman" w:cs="Courier New"/>
          <w:b w:val="0"/>
          <w:bCs w:val="0"/>
          <w:color w:val="080808"/>
          <w:sz w:val="28"/>
          <w:szCs w:val="28"/>
          <w:rtl w:val="0"/>
        </w:rPr>
        <w:t>= np.mean(</w:t>
      </w:r>
      <w:r>
        <w:rPr>
          <w:rFonts w:ascii="Courier New" w:hAnsi="Courier New" w:eastAsia="Times New Roman" w:cs="Courier New"/>
          <w:b w:val="0"/>
          <w:bCs w:val="0"/>
          <w:sz w:val="28"/>
          <w:szCs w:val="28"/>
          <w:rtl w:val="0"/>
        </w:rPr>
        <w:t>noise_section</w:t>
      </w:r>
      <w:r>
        <w:rPr>
          <w:rFonts w:ascii="Courier New" w:hAnsi="Courier New" w:eastAsia="Times New Roman" w:cs="Courier New"/>
          <w:b w:val="0"/>
          <w:bCs w:val="0"/>
          <w:color w:val="080808"/>
          <w:sz w:val="28"/>
          <w:szCs w:val="28"/>
          <w:rtl w:val="0"/>
        </w:rPr>
        <w:t>)</w:t>
      </w:r>
    </w:p>
    <w:p w14:paraId="000001FD">
      <w:pPr>
        <w:shd w:val="clear" w:fill="FFFFFF"/>
        <w:spacing w:before="0" w:beforeLines="0" w:after="0" w:afterLines="0" w:line="360" w:lineRule="auto"/>
        <w:rPr>
          <w:rFonts w:ascii="Times New Roman" w:hAnsi="Times New Roman" w:eastAsia="Times New Roman" w:cs="Times New Roman"/>
          <w:b/>
          <w:bCs/>
          <w:color w:val="080808"/>
          <w:sz w:val="28"/>
          <w:szCs w:val="28"/>
        </w:rPr>
        <w:pPrChange w:id="424"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noise_std </w:t>
      </w:r>
      <w:r>
        <w:rPr>
          <w:rFonts w:ascii="Courier New" w:hAnsi="Courier New" w:eastAsia="Times New Roman" w:cs="Courier New"/>
          <w:b w:val="0"/>
          <w:bCs w:val="0"/>
          <w:color w:val="080808"/>
          <w:sz w:val="28"/>
          <w:szCs w:val="28"/>
          <w:rtl w:val="0"/>
        </w:rPr>
        <w:t>= np.std(</w:t>
      </w:r>
      <w:r>
        <w:rPr>
          <w:rFonts w:ascii="Courier New" w:hAnsi="Courier New" w:eastAsia="Times New Roman" w:cs="Courier New"/>
          <w:b w:val="0"/>
          <w:bCs w:val="0"/>
          <w:sz w:val="28"/>
          <w:szCs w:val="28"/>
          <w:rtl w:val="0"/>
        </w:rPr>
        <w:t>noise_section</w:t>
      </w:r>
      <w:r>
        <w:rPr>
          <w:rFonts w:ascii="Courier New" w:hAnsi="Courier New" w:eastAsia="Times New Roman" w:cs="Courier New"/>
          <w:b w:val="0"/>
          <w:bCs w:val="0"/>
          <w:color w:val="080808"/>
          <w:sz w:val="28"/>
          <w:szCs w:val="28"/>
          <w:rtl w:val="0"/>
        </w:rPr>
        <w:t>)</w:t>
      </w:r>
    </w:p>
    <w:p w14:paraId="000001FE">
      <w:pPr>
        <w:spacing w:before="0" w:beforeLines="0" w:after="0" w:afterLines="0" w:line="360" w:lineRule="auto"/>
        <w:ind w:firstLine="720"/>
        <w:jc w:val="both"/>
        <w:rPr>
          <w:rFonts w:ascii="Times New Roman" w:hAnsi="Times New Roman" w:eastAsia="Times New Roman" w:cs="Times New Roman"/>
          <w:b/>
          <w:bCs/>
          <w:color w:val="080808"/>
          <w:sz w:val="28"/>
          <w:szCs w:val="28"/>
        </w:rPr>
        <w:pPrChange w:id="425"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Нормировка сигнала, без постоянной составляющей.</w:t>
      </w:r>
    </w:p>
    <w:p w14:paraId="00000201">
      <w:pPr>
        <w:shd w:val="clear" w:fill="FFFFFF"/>
        <w:spacing w:before="0" w:beforeLines="0" w:after="0" w:afterLines="0" w:line="360" w:lineRule="auto"/>
        <w:rPr>
          <w:rFonts w:ascii="Times New Roman" w:hAnsi="Times New Roman" w:eastAsia="Times New Roman" w:cs="Times New Roman"/>
          <w:b/>
          <w:bCs/>
          <w:i/>
          <w:iCs/>
          <w:color w:val="8C8C8C"/>
          <w:sz w:val="28"/>
          <w:szCs w:val="28"/>
        </w:rPr>
        <w:pPrChange w:id="426"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signal_norm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signal_section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noise_mean</w:t>
      </w:r>
    </w:p>
    <w:p w14:paraId="00000202">
      <w:pPr>
        <w:spacing w:before="0" w:beforeLines="0" w:after="0" w:afterLines="0" w:line="360" w:lineRule="auto"/>
        <w:jc w:val="both"/>
        <w:rPr>
          <w:rFonts w:ascii="Times New Roman" w:hAnsi="Times New Roman" w:eastAsia="Times New Roman" w:cs="Times New Roman"/>
          <w:b/>
          <w:bCs/>
          <w:i/>
          <w:iCs/>
          <w:color w:val="8C8C8C"/>
          <w:sz w:val="28"/>
          <w:szCs w:val="28"/>
        </w:rPr>
        <w:pPrChange w:id="427" w:author="Карина Гареева" w:date="2025-12-25T00:30:16Z">
          <w:pPr>
            <w:spacing w:before="0" w:after="0" w:line="360" w:lineRule="auto"/>
            <w:jc w:val="both"/>
          </w:pPr>
        </w:pPrChange>
      </w:pPr>
      <w:r>
        <w:rPr>
          <w:rFonts w:ascii="Times New Roman" w:hAnsi="Times New Roman" w:eastAsia="Times New Roman" w:cs="Times New Roman"/>
          <w:sz w:val="28"/>
          <w:szCs w:val="28"/>
          <w:rtl w:val="0"/>
        </w:rPr>
        <w:t>СКО нормированного сигнала</w:t>
      </w:r>
    </w:p>
    <w:p w14:paraId="00000204">
      <w:pPr>
        <w:shd w:val="clear" w:fill="FFFFFF"/>
        <w:spacing w:before="0" w:beforeLines="0" w:after="0" w:afterLines="0" w:line="360" w:lineRule="auto"/>
        <w:rPr>
          <w:rFonts w:ascii="Times New Roman" w:hAnsi="Times New Roman" w:eastAsia="Times New Roman" w:cs="Times New Roman"/>
          <w:b/>
          <w:bCs/>
          <w:i/>
          <w:iCs/>
          <w:color w:val="8C8C8C"/>
          <w:sz w:val="28"/>
          <w:szCs w:val="28"/>
        </w:rPr>
        <w:pPrChange w:id="428" w:author="Карина Гареева" w:date="2025-12-25T00:30:16Z">
          <w:pPr>
            <w:shd w:val="clear" w:fill="FFFFFF"/>
            <w:spacing w:before="0" w:after="0" w:line="360" w:lineRule="auto"/>
          </w:pPr>
        </w:pPrChange>
      </w:pPr>
      <w:r>
        <w:rPr>
          <w:rFonts w:ascii="Courier New" w:hAnsi="Courier New" w:eastAsia="Times New Roman" w:cs="Courier New"/>
          <w:b w:val="0"/>
          <w:bCs w:val="0"/>
          <w:i/>
          <w:iCs/>
          <w:color w:val="8C8C8C"/>
          <w:sz w:val="28"/>
          <w:szCs w:val="28"/>
          <w:rtl w:val="0"/>
        </w:rPr>
        <w:t xml:space="preserve">   </w:t>
      </w:r>
      <w:r>
        <w:rPr>
          <w:rFonts w:ascii="Courier New" w:hAnsi="Courier New" w:eastAsia="Times New Roman" w:cs="Courier New"/>
          <w:b w:val="0"/>
          <w:bCs w:val="0"/>
          <w:sz w:val="28"/>
          <w:szCs w:val="28"/>
          <w:rtl w:val="0"/>
        </w:rPr>
        <w:t xml:space="preserve">signal_std </w:t>
      </w:r>
      <w:r>
        <w:rPr>
          <w:rFonts w:ascii="Courier New" w:hAnsi="Courier New" w:eastAsia="Times New Roman" w:cs="Courier New"/>
          <w:b w:val="0"/>
          <w:bCs w:val="0"/>
          <w:color w:val="080808"/>
          <w:sz w:val="28"/>
          <w:szCs w:val="28"/>
          <w:rtl w:val="0"/>
        </w:rPr>
        <w:t>= np.std(</w:t>
      </w:r>
      <w:r>
        <w:rPr>
          <w:rFonts w:ascii="Courier New" w:hAnsi="Courier New" w:eastAsia="Times New Roman" w:cs="Courier New"/>
          <w:b w:val="0"/>
          <w:bCs w:val="0"/>
          <w:sz w:val="28"/>
          <w:szCs w:val="28"/>
          <w:rtl w:val="0"/>
        </w:rPr>
        <w:t>signal_norm</w:t>
      </w:r>
      <w:r>
        <w:rPr>
          <w:rFonts w:ascii="Courier New" w:hAnsi="Courier New" w:eastAsia="Times New Roman" w:cs="Courier New"/>
          <w:b w:val="0"/>
          <w:bCs w:val="0"/>
          <w:color w:val="080808"/>
          <w:sz w:val="28"/>
          <w:szCs w:val="28"/>
          <w:rtl w:val="0"/>
        </w:rPr>
        <w:t>)</w:t>
      </w:r>
    </w:p>
    <w:p w14:paraId="00000205">
      <w:pPr>
        <w:spacing w:before="0" w:beforeLines="0" w:after="0" w:afterLines="0" w:line="360" w:lineRule="auto"/>
        <w:jc w:val="both"/>
        <w:rPr>
          <w:rFonts w:ascii="Times New Roman" w:hAnsi="Times New Roman" w:eastAsia="Times New Roman" w:cs="Times New Roman"/>
          <w:b/>
          <w:bCs/>
          <w:i/>
          <w:iCs/>
          <w:color w:val="8C8C8C"/>
          <w:sz w:val="28"/>
          <w:szCs w:val="28"/>
        </w:rPr>
        <w:pPrChange w:id="429" w:author="Карина Гареева" w:date="2025-12-25T00:30:16Z">
          <w:pPr>
            <w:spacing w:before="0" w:after="0" w:line="360" w:lineRule="auto"/>
            <w:jc w:val="both"/>
          </w:pPr>
        </w:pPrChange>
      </w:pPr>
      <w:r>
        <w:rPr>
          <w:rFonts w:ascii="Times New Roman" w:hAnsi="Times New Roman" w:eastAsia="Times New Roman" w:cs="Times New Roman"/>
          <w:sz w:val="28"/>
          <w:szCs w:val="28"/>
          <w:rtl w:val="0"/>
        </w:rPr>
        <w:t>Мощность шума и мощность сигнала. СКО в квадрате.</w:t>
      </w:r>
    </w:p>
    <w:p w14:paraId="00000206">
      <w:pPr>
        <w:shd w:val="clear" w:fill="FFFFFF"/>
        <w:spacing w:before="0" w:beforeLines="0" w:after="0" w:afterLines="0" w:line="360" w:lineRule="auto"/>
        <w:rPr>
          <w:rFonts w:ascii="Courier New" w:hAnsi="Courier New" w:eastAsia="Times New Roman" w:cs="Courier New"/>
          <w:b w:val="0"/>
          <w:bCs w:val="0"/>
          <w:color w:val="1750EB"/>
          <w:sz w:val="28"/>
          <w:szCs w:val="28"/>
        </w:rPr>
        <w:pPrChange w:id="430" w:author="Карина Гареева" w:date="2025-12-25T00:30:16Z">
          <w:pPr>
            <w:shd w:val="clear" w:fill="FFFFFF"/>
            <w:spacing w:before="0" w:after="0" w:line="360" w:lineRule="auto"/>
          </w:pPr>
        </w:pPrChange>
      </w:pPr>
      <w:r>
        <w:rPr>
          <w:rFonts w:ascii="Courier New" w:hAnsi="Courier New" w:eastAsia="Times New Roman" w:cs="Courier New"/>
          <w:b w:val="0"/>
          <w:bCs w:val="0"/>
          <w:i/>
          <w:iCs/>
          <w:color w:val="8C8C8C"/>
          <w:sz w:val="28"/>
          <w:szCs w:val="28"/>
          <w:rtl w:val="0"/>
        </w:rPr>
        <w:t xml:space="preserve">   </w:t>
      </w:r>
      <w:r>
        <w:rPr>
          <w:rFonts w:ascii="Courier New" w:hAnsi="Courier New" w:eastAsia="Times New Roman" w:cs="Courier New"/>
          <w:b w:val="0"/>
          <w:bCs w:val="0"/>
          <w:sz w:val="28"/>
          <w:szCs w:val="28"/>
          <w:rtl w:val="0"/>
        </w:rPr>
        <w:t xml:space="preserve">noise_power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noise_std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2</w:t>
      </w:r>
    </w:p>
    <w:p w14:paraId="00000208">
      <w:pPr>
        <w:shd w:val="clear" w:fill="FFFFFF"/>
        <w:spacing w:before="0" w:beforeLines="0" w:after="0" w:afterLines="0" w:line="360" w:lineRule="auto"/>
        <w:rPr>
          <w:rFonts w:ascii="Times New Roman" w:hAnsi="Times New Roman" w:eastAsia="Times New Roman" w:cs="Times New Roman"/>
          <w:sz w:val="28"/>
          <w:szCs w:val="28"/>
        </w:rPr>
        <w:pPrChange w:id="431" w:author="Карина Гареева" w:date="2025-12-25T00:30:16Z">
          <w:pPr>
            <w:shd w:val="clear" w:fill="FFFFFF"/>
            <w:spacing w:before="0" w:after="0" w:line="360" w:lineRule="auto"/>
          </w:pPr>
        </w:pPrChange>
      </w:pPr>
      <w:r>
        <w:rPr>
          <w:rFonts w:ascii="Courier New" w:hAnsi="Courier New" w:eastAsia="Times New Roman" w:cs="Courier New"/>
          <w:b w:val="0"/>
          <w:bCs w:val="0"/>
          <w:color w:val="1750EB"/>
          <w:sz w:val="28"/>
          <w:szCs w:val="28"/>
          <w:rtl w:val="0"/>
        </w:rPr>
        <w:t xml:space="preserve">   </w:t>
      </w:r>
      <w:r>
        <w:rPr>
          <w:rFonts w:ascii="Courier New" w:hAnsi="Courier New" w:eastAsia="Times New Roman" w:cs="Courier New"/>
          <w:b w:val="0"/>
          <w:bCs w:val="0"/>
          <w:sz w:val="28"/>
          <w:szCs w:val="28"/>
          <w:rtl w:val="0"/>
        </w:rPr>
        <w:t xml:space="preserve">signal_power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signal_std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2</w:t>
      </w:r>
    </w:p>
    <w:p w14:paraId="00000209">
      <w:pPr>
        <w:shd w:val="clear" w:fill="FFFFFF"/>
        <w:spacing w:before="0" w:beforeLines="0" w:after="0" w:afterLines="0" w:line="360" w:lineRule="auto"/>
        <w:rPr>
          <w:rFonts w:ascii="Times New Roman" w:hAnsi="Times New Roman" w:eastAsia="Times New Roman" w:cs="Times New Roman"/>
          <w:sz w:val="28"/>
          <w:szCs w:val="28"/>
        </w:rPr>
        <w:pPrChange w:id="432" w:author="Карина Гареева" w:date="2025-12-25T00:30:16Z">
          <w:pPr>
            <w:shd w:val="clear" w:fill="FFFFFF"/>
            <w:spacing w:before="0" w:after="0" w:line="360" w:lineRule="auto"/>
          </w:pPr>
        </w:pPrChange>
      </w:pPr>
      <w:r>
        <w:rPr>
          <w:rFonts w:ascii="Times New Roman" w:hAnsi="Times New Roman" w:eastAsia="Times New Roman" w:cs="Times New Roman"/>
          <w:sz w:val="28"/>
          <w:szCs w:val="28"/>
          <w:rtl w:val="0"/>
        </w:rPr>
        <w:t>Линейная шкала и шкала в децибелах.</w:t>
      </w:r>
    </w:p>
    <w:p w14:paraId="0000020A">
      <w:pPr>
        <w:shd w:val="clear" w:fill="FFFFFF"/>
        <w:spacing w:before="0" w:beforeLines="0" w:after="0" w:afterLines="0" w:line="360" w:lineRule="auto"/>
        <w:rPr>
          <w:rFonts w:ascii="Courier New" w:hAnsi="Courier New" w:eastAsia="Times New Roman" w:cs="Courier New"/>
          <w:b w:val="0"/>
          <w:bCs w:val="0"/>
          <w:sz w:val="28"/>
          <w:szCs w:val="28"/>
        </w:rPr>
        <w:pPrChange w:id="433" w:author="Карина Гареева" w:date="2025-12-25T00:30:16Z">
          <w:pPr>
            <w:shd w:val="clear" w:fill="FFFFFF"/>
            <w:spacing w:before="0" w:after="0" w:line="360" w:lineRule="auto"/>
          </w:pPr>
        </w:pPrChange>
      </w:pPr>
      <w:r>
        <w:rPr>
          <w:rFonts w:ascii="Consolas" w:hAnsi="Consolas" w:eastAsia="Times New Roman" w:cs="Consolas"/>
          <w:b w:val="0"/>
          <w:bCs w:val="0"/>
          <w:color w:val="1750EB"/>
          <w:sz w:val="28"/>
          <w:szCs w:val="28"/>
          <w:rtl w:val="0"/>
        </w:rPr>
        <w:t xml:space="preserve">  </w:t>
      </w:r>
      <w:r>
        <w:rPr>
          <w:rFonts w:ascii="Courier New" w:hAnsi="Courier New" w:eastAsia="Times New Roman" w:cs="Courier New"/>
          <w:b w:val="0"/>
          <w:bCs w:val="0"/>
          <w:color w:val="1750EB"/>
          <w:sz w:val="28"/>
          <w:szCs w:val="28"/>
          <w:rtl w:val="0"/>
        </w:rPr>
        <w:t xml:space="preserve"> </w:t>
      </w:r>
      <w:r>
        <w:rPr>
          <w:rFonts w:ascii="Courier New" w:hAnsi="Courier New" w:eastAsia="Times New Roman" w:cs="Courier New"/>
          <w:b w:val="0"/>
          <w:bCs w:val="0"/>
          <w:sz w:val="28"/>
          <w:szCs w:val="28"/>
          <w:rtl w:val="0"/>
        </w:rPr>
        <w:t xml:space="preserve">snr_linear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 xml:space="preserve">signal_power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sz w:val="28"/>
          <w:szCs w:val="28"/>
          <w:rtl w:val="0"/>
        </w:rPr>
        <w:t>noise_power</w:t>
      </w:r>
    </w:p>
    <w:p w14:paraId="0000020B">
      <w:pPr>
        <w:shd w:val="clear" w:fill="FFFFFF"/>
        <w:spacing w:before="0" w:beforeLines="0" w:after="0" w:afterLines="0" w:line="360" w:lineRule="auto"/>
        <w:rPr>
          <w:rFonts w:ascii="Courier New" w:hAnsi="Courier New" w:eastAsia="Times New Roman" w:cs="Courier New"/>
          <w:b w:val="0"/>
          <w:bCs w:val="0"/>
          <w:color w:val="080808"/>
          <w:sz w:val="28"/>
          <w:szCs w:val="28"/>
        </w:rPr>
        <w:pPrChange w:id="434" w:author="Карина Гареева" w:date="2025-12-25T00:30:16Z">
          <w:pPr>
            <w:shd w:val="clear" w:fill="FFFFFF"/>
            <w:spacing w:before="0" w:after="0" w:line="360" w:lineRule="auto"/>
          </w:pPr>
        </w:pPrChange>
      </w:pPr>
      <w:r>
        <w:rPr>
          <w:rFonts w:ascii="Courier New" w:hAnsi="Courier New" w:eastAsia="Times New Roman" w:cs="Courier New"/>
          <w:b w:val="0"/>
          <w:bCs w:val="0"/>
          <w:sz w:val="28"/>
          <w:szCs w:val="28"/>
          <w:rtl w:val="0"/>
        </w:rPr>
        <w:t xml:space="preserve">   snr_db </w:t>
      </w:r>
      <w:r>
        <w:rPr>
          <w:rFonts w:ascii="Courier New" w:hAnsi="Courier New" w:eastAsia="Times New Roman" w:cs="Courier New"/>
          <w:b w:val="0"/>
          <w:bCs w:val="0"/>
          <w:color w:val="080808"/>
          <w:sz w:val="28"/>
          <w:szCs w:val="28"/>
          <w:rtl w:val="0"/>
        </w:rPr>
        <w:t xml:space="preserve">= </w:t>
      </w:r>
      <w:r>
        <w:rPr>
          <w:rFonts w:ascii="Courier New" w:hAnsi="Courier New" w:eastAsia="Times New Roman" w:cs="Courier New"/>
          <w:b w:val="0"/>
          <w:bCs w:val="0"/>
          <w:color w:val="1750EB"/>
          <w:sz w:val="28"/>
          <w:szCs w:val="28"/>
          <w:rtl w:val="0"/>
        </w:rPr>
        <w:t xml:space="preserve">10 </w:t>
      </w:r>
      <w:r>
        <w:rPr>
          <w:rFonts w:ascii="Courier New" w:hAnsi="Courier New" w:eastAsia="Times New Roman" w:cs="Courier New"/>
          <w:b w:val="0"/>
          <w:bCs w:val="0"/>
          <w:color w:val="080808"/>
          <w:sz w:val="28"/>
          <w:szCs w:val="28"/>
          <w:rtl w:val="0"/>
        </w:rPr>
        <w:t>* np.log10(</w:t>
      </w:r>
      <w:r>
        <w:rPr>
          <w:rFonts w:ascii="Courier New" w:hAnsi="Courier New" w:eastAsia="Times New Roman" w:cs="Courier New"/>
          <w:b w:val="0"/>
          <w:bCs w:val="0"/>
          <w:sz w:val="28"/>
          <w:szCs w:val="28"/>
          <w:rtl w:val="0"/>
        </w:rPr>
        <w:t>snr_linear</w:t>
      </w:r>
      <w:r>
        <w:rPr>
          <w:rFonts w:ascii="Courier New" w:hAnsi="Courier New" w:eastAsia="Times New Roman" w:cs="Courier New"/>
          <w:b w:val="0"/>
          <w:bCs w:val="0"/>
          <w:color w:val="080808"/>
          <w:sz w:val="28"/>
          <w:szCs w:val="28"/>
          <w:rtl w:val="0"/>
        </w:rPr>
        <w:t>)</w:t>
      </w:r>
    </w:p>
    <w:p w14:paraId="0000020C">
      <w:pPr>
        <w:shd w:val="clear" w:fill="FFFFFF"/>
        <w:spacing w:before="0" w:beforeLines="0" w:after="0" w:afterLines="0" w:line="360" w:lineRule="auto"/>
        <w:rPr>
          <w:rFonts w:ascii="Times New Roman" w:hAnsi="Times New Roman" w:eastAsia="Times New Roman" w:cs="Times New Roman"/>
          <w:b/>
          <w:bCs/>
          <w:color w:val="080808"/>
          <w:sz w:val="28"/>
          <w:szCs w:val="28"/>
        </w:rPr>
        <w:pPrChange w:id="435" w:author="Карина Гареева" w:date="2025-12-25T00:30:16Z">
          <w:pPr>
            <w:shd w:val="clear" w:fill="FFFFFF"/>
            <w:spacing w:before="0" w:after="0" w:line="360" w:lineRule="auto"/>
          </w:pPr>
        </w:pPrChange>
      </w:pPr>
    </w:p>
    <w:p w14:paraId="0000020D">
      <w:pPr>
        <w:spacing w:before="0" w:beforeLines="0" w:after="0" w:afterLines="0" w:line="360" w:lineRule="auto"/>
        <w:jc w:val="left"/>
        <w:rPr>
          <w:rFonts w:ascii="Times New Roman" w:hAnsi="Times New Roman" w:eastAsia="Times New Roman" w:cs="Times New Roman"/>
          <w:sz w:val="28"/>
          <w:szCs w:val="28"/>
        </w:rPr>
        <w:pPrChange w:id="436" w:author="Карина Гареева" w:date="2025-12-25T00:30:16Z">
          <w:pPr>
            <w:spacing w:before="0" w:after="0" w:line="360" w:lineRule="auto"/>
            <w:jc w:val="left"/>
          </w:pPr>
        </w:pPrChange>
      </w:pPr>
    </w:p>
    <w:p w14:paraId="0000020E">
      <w:pPr>
        <w:spacing w:before="0" w:beforeLines="0" w:after="0" w:afterLines="0" w:line="360" w:lineRule="auto"/>
        <w:jc w:val="left"/>
        <w:rPr>
          <w:rFonts w:ascii="Times New Roman" w:hAnsi="Times New Roman" w:eastAsia="Times New Roman" w:cs="Times New Roman"/>
          <w:sz w:val="28"/>
          <w:szCs w:val="28"/>
        </w:rPr>
        <w:pPrChange w:id="437" w:author="Карина Гареева" w:date="2025-12-25T00:30:16Z">
          <w:pPr>
            <w:spacing w:before="0" w:after="0" w:line="360" w:lineRule="auto"/>
            <w:jc w:val="left"/>
          </w:pPr>
        </w:pPrChange>
      </w:pPr>
    </w:p>
    <w:p w14:paraId="0000020F">
      <w:pPr>
        <w:spacing w:before="0" w:beforeLines="0" w:after="0" w:afterLines="0" w:line="360" w:lineRule="auto"/>
        <w:jc w:val="left"/>
        <w:rPr>
          <w:rFonts w:ascii="Times New Roman" w:hAnsi="Times New Roman" w:eastAsia="Times New Roman" w:cs="Times New Roman"/>
          <w:sz w:val="28"/>
          <w:szCs w:val="28"/>
        </w:rPr>
        <w:pPrChange w:id="438" w:author="Карина Гареева" w:date="2025-12-25T00:30:16Z">
          <w:pPr>
            <w:spacing w:before="0" w:after="0" w:line="360" w:lineRule="auto"/>
            <w:jc w:val="left"/>
          </w:pPr>
        </w:pPrChange>
      </w:pPr>
    </w:p>
    <w:p w14:paraId="00000210">
      <w:pPr>
        <w:spacing w:before="0" w:beforeLines="0" w:after="0" w:afterLines="0" w:line="360" w:lineRule="auto"/>
        <w:jc w:val="left"/>
        <w:rPr>
          <w:rFonts w:ascii="Times New Roman" w:hAnsi="Times New Roman" w:eastAsia="Times New Roman" w:cs="Times New Roman"/>
          <w:b/>
          <w:bCs/>
          <w:sz w:val="28"/>
          <w:szCs w:val="28"/>
        </w:rPr>
        <w:pPrChange w:id="439" w:author="Карина Гареева" w:date="2025-12-25T00:30:16Z">
          <w:pPr>
            <w:spacing w:before="0" w:after="0" w:line="360" w:lineRule="auto"/>
            <w:jc w:val="left"/>
          </w:pPr>
        </w:pPrChange>
      </w:pPr>
    </w:p>
    <w:p w14:paraId="00000211">
      <w:pPr>
        <w:pStyle w:val="15"/>
        <w:spacing w:before="0" w:beforeLines="0" w:after="0" w:afterLines="0" w:line="360" w:lineRule="auto"/>
        <w:jc w:val="center"/>
        <w:rPr>
          <w:rFonts w:ascii="Times New Roman" w:hAnsi="Times New Roman" w:eastAsia="Times New Roman" w:cs="Times New Roman"/>
          <w:b/>
          <w:bCs/>
          <w:sz w:val="28"/>
          <w:szCs w:val="28"/>
        </w:rPr>
        <w:pPrChange w:id="440" w:author="Карина Гареева" w:date="2025-12-25T00:30:16Z">
          <w:pPr>
            <w:pStyle w:val="15"/>
            <w:spacing w:before="0" w:after="0" w:line="360" w:lineRule="auto"/>
            <w:jc w:val="center"/>
          </w:pPr>
        </w:pPrChange>
      </w:pPr>
      <w:bookmarkStart w:id="99" w:name="_6m5mfxqavub0" w:colFirst="0" w:colLast="0"/>
      <w:bookmarkEnd w:id="99"/>
      <w:r>
        <w:br w:type="page"/>
      </w:r>
    </w:p>
    <w:p w14:paraId="00000212">
      <w:pPr>
        <w:spacing w:before="0" w:beforeLines="0" w:after="0" w:afterLines="0" w:line="360" w:lineRule="auto"/>
        <w:ind w:left="2160" w:firstLine="0"/>
        <w:outlineLvl w:val="0"/>
        <w:rPr>
          <w:rFonts w:ascii="Times New Roman" w:hAnsi="Times New Roman" w:eastAsia="Times New Roman" w:cs="Times New Roman"/>
          <w:b/>
          <w:bCs/>
          <w:sz w:val="28"/>
          <w:szCs w:val="28"/>
        </w:rPr>
        <w:pPrChange w:id="441" w:author="Карина Гареева" w:date="2025-12-25T00:30:16Z">
          <w:pPr>
            <w:spacing w:before="0" w:after="0" w:line="360" w:lineRule="auto"/>
            <w:ind w:left="2160" w:firstLine="0"/>
            <w:outlineLvl w:val="0"/>
          </w:pPr>
        </w:pPrChange>
      </w:pPr>
      <w:bookmarkStart w:id="100" w:name="_Toc4055"/>
      <w:bookmarkStart w:id="101" w:name="_Toc5347"/>
      <w:bookmarkStart w:id="102" w:name="_Toc30904"/>
      <w:r>
        <w:rPr>
          <w:rFonts w:ascii="Times New Roman" w:hAnsi="Times New Roman" w:eastAsia="Times New Roman" w:cs="Times New Roman"/>
          <w:b/>
          <w:bCs/>
          <w:color w:val="0F1115"/>
          <w:sz w:val="28"/>
          <w:szCs w:val="28"/>
          <w:rtl w:val="0"/>
        </w:rPr>
        <w:t>2. Анализ результатов тестирования</w:t>
      </w:r>
      <w:bookmarkEnd w:id="100"/>
      <w:bookmarkEnd w:id="101"/>
      <w:bookmarkEnd w:id="102"/>
    </w:p>
    <w:p w14:paraId="2E75391C">
      <w:pPr>
        <w:pStyle w:val="15"/>
        <w:spacing w:before="0" w:beforeLines="0" w:after="0" w:afterLines="0" w:line="360" w:lineRule="auto"/>
        <w:jc w:val="center"/>
        <w:rPr>
          <w:rFonts w:ascii="Times New Roman" w:hAnsi="Times New Roman" w:eastAsia="Times New Roman" w:cs="Times New Roman"/>
          <w:sz w:val="28"/>
          <w:szCs w:val="28"/>
        </w:rPr>
        <w:pPrChange w:id="442" w:author="Карина Гареева" w:date="2025-12-25T00:30:16Z">
          <w:pPr>
            <w:pStyle w:val="15"/>
            <w:spacing w:before="0" w:after="0" w:line="360" w:lineRule="auto"/>
            <w:jc w:val="center"/>
          </w:pPr>
        </w:pPrChange>
      </w:pPr>
      <w:bookmarkStart w:id="103" w:name="_tl1m94f81f6p" w:colFirst="0" w:colLast="0"/>
      <w:bookmarkEnd w:id="103"/>
      <w:bookmarkStart w:id="104" w:name="_Toc182"/>
      <w:bookmarkStart w:id="105" w:name="_Toc24172"/>
      <w:r>
        <w:rPr>
          <w:rFonts w:ascii="Times New Roman" w:hAnsi="Times New Roman" w:eastAsia="Times New Roman" w:cs="Times New Roman"/>
          <w:b/>
          <w:bCs/>
          <w:sz w:val="28"/>
          <w:szCs w:val="28"/>
          <w:rtl w:val="0"/>
        </w:rPr>
        <w:t>РЕЗУЛЬТАТЫ ОБРАБОТКИ ЗАПИСАННЫХ CSV ФАЙЛОВ  В PYTHON</w:t>
      </w:r>
      <w:bookmarkEnd w:id="104"/>
      <w:bookmarkEnd w:id="105"/>
      <w:r>
        <w:rPr>
          <w:rFonts w:ascii="Times New Roman" w:hAnsi="Times New Roman" w:eastAsia="Times New Roman" w:cs="Times New Roman"/>
          <w:b/>
          <w:bCs/>
          <w:sz w:val="28"/>
          <w:szCs w:val="28"/>
          <w:rtl w:val="0"/>
        </w:rPr>
        <w:t xml:space="preserve"> </w:t>
      </w:r>
      <w:bookmarkStart w:id="106" w:name="_he002yxf6t1d" w:colFirst="0" w:colLast="0"/>
      <w:bookmarkEnd w:id="106"/>
    </w:p>
    <w:p w14:paraId="00000215">
      <w:pPr>
        <w:pStyle w:val="15"/>
        <w:spacing w:before="0" w:beforeLines="0" w:after="0" w:afterLines="0" w:line="360" w:lineRule="auto"/>
        <w:ind w:firstLine="720"/>
        <w:jc w:val="both"/>
        <w:rPr>
          <w:rFonts w:ascii="Times New Roman" w:hAnsi="Times New Roman" w:eastAsia="Times New Roman" w:cs="Times New Roman"/>
          <w:sz w:val="28"/>
          <w:szCs w:val="28"/>
        </w:rPr>
        <w:pPrChange w:id="443" w:author="Карина Гареева" w:date="2025-12-25T00:30:16Z">
          <w:pPr>
            <w:pStyle w:val="15"/>
            <w:spacing w:before="0" w:after="0" w:line="360" w:lineRule="auto"/>
            <w:ind w:firstLine="720"/>
            <w:jc w:val="both"/>
          </w:pPr>
        </w:pPrChange>
      </w:pPr>
      <w:bookmarkStart w:id="107" w:name="_8io5nehrw791" w:colFirst="0" w:colLast="0"/>
      <w:bookmarkEnd w:id="107"/>
      <w:r>
        <w:rPr>
          <w:rFonts w:ascii="Times New Roman" w:hAnsi="Times New Roman" w:eastAsia="Times New Roman" w:cs="Times New Roman"/>
          <w:sz w:val="28"/>
          <w:szCs w:val="28"/>
          <w:rtl w:val="0"/>
        </w:rPr>
        <w:t xml:space="preserve">В ходе разработки алгоритма программа тестировалась на записанных файлах с помощью собранной установки предусилителя. Данные с АЦП записаны в csv файл и проанализированы по разработанному алгоритму. В ходе записи каждая струна была записана отдельно по одному удару. </w:t>
      </w:r>
    </w:p>
    <w:p w14:paraId="00000216">
      <w:pPr>
        <w:pStyle w:val="15"/>
        <w:spacing w:before="0" w:beforeLines="0" w:after="0" w:afterLines="0" w:line="360" w:lineRule="auto"/>
        <w:outlineLvl w:val="9"/>
        <w:rPr>
          <w:rFonts w:ascii="Times New Roman" w:hAnsi="Times New Roman" w:cs="Times New Roman"/>
          <w:b/>
          <w:bCs/>
          <w:sz w:val="28"/>
          <w:szCs w:val="28"/>
        </w:rPr>
        <w:pPrChange w:id="444" w:author="Карина Гареева" w:date="2025-12-25T00:30:16Z">
          <w:pPr>
            <w:pStyle w:val="15"/>
            <w:spacing w:before="0" w:after="0" w:line="360" w:lineRule="auto"/>
            <w:outlineLvl w:val="9"/>
          </w:pPr>
        </w:pPrChange>
      </w:pPr>
      <w:bookmarkStart w:id="108" w:name="_jdzoyz1k1byf" w:colFirst="0" w:colLast="0"/>
      <w:bookmarkEnd w:id="108"/>
      <w:bookmarkStart w:id="109" w:name="_Toc8933"/>
      <w:r>
        <w:rPr>
          <w:rFonts w:ascii="Times New Roman" w:hAnsi="Times New Roman" w:eastAsia="Times New Roman" w:cs="Times New Roman"/>
          <w:b/>
          <w:bCs/>
          <w:sz w:val="28"/>
          <w:szCs w:val="28"/>
          <w:rtl w:val="0"/>
        </w:rPr>
        <w:t>6 струна</w:t>
      </w:r>
      <w:bookmarkEnd w:id="109"/>
      <w:r>
        <w:rPr>
          <w:rFonts w:ascii="Times New Roman" w:hAnsi="Times New Roman" w:eastAsia="Times New Roman" w:cs="Times New Roman"/>
          <w:b/>
          <w:bCs/>
          <w:sz w:val="28"/>
          <w:szCs w:val="28"/>
          <w:rtl w:val="0"/>
        </w:rPr>
        <w:t xml:space="preserve"> </w:t>
      </w:r>
    </w:p>
    <w:p w14:paraId="00000217">
      <w:pPr>
        <w:spacing w:before="0" w:beforeLines="0" w:after="0" w:afterLines="0" w:line="360" w:lineRule="auto"/>
        <w:jc w:val="center"/>
        <w:rPr>
          <w:rFonts w:ascii="Times New Roman" w:hAnsi="Times New Roman" w:cs="Times New Roman"/>
          <w:sz w:val="28"/>
          <w:szCs w:val="28"/>
        </w:rPr>
        <w:pPrChange w:id="445"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3747770" cy="1964055"/>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30" name="image19.png"/>
                    <pic:cNvPicPr preferRelativeResize="0"/>
                  </pic:nvPicPr>
                  <pic:blipFill>
                    <a:blip r:embed="rId22"/>
                    <a:srcRect/>
                    <a:stretch>
                      <a:fillRect/>
                    </a:stretch>
                  </pic:blipFill>
                  <pic:spPr>
                    <a:xfrm>
                      <a:off x="0" y="0"/>
                      <a:ext cx="3748088" cy="1964646"/>
                    </a:xfrm>
                    <a:prstGeom prst="rect">
                      <a:avLst/>
                    </a:prstGeom>
                  </pic:spPr>
                </pic:pic>
              </a:graphicData>
            </a:graphic>
          </wp:inline>
        </w:drawing>
      </w:r>
    </w:p>
    <w:p w14:paraId="00000218">
      <w:pPr>
        <w:spacing w:before="0" w:beforeLines="0" w:after="0" w:afterLines="0" w:line="360" w:lineRule="auto"/>
        <w:jc w:val="center"/>
        <w:rPr>
          <w:rFonts w:ascii="Times New Roman" w:hAnsi="Times New Roman" w:cs="Times New Roman"/>
          <w:sz w:val="28"/>
          <w:szCs w:val="28"/>
        </w:rPr>
        <w:pPrChange w:id="446"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13 </w:t>
      </w:r>
      <w:r>
        <w:rPr>
          <w:rFonts w:ascii="Times New Roman" w:hAnsi="Times New Roman" w:cs="Times New Roman"/>
          <w:sz w:val="28"/>
          <w:szCs w:val="28"/>
          <w:rtl w:val="0"/>
        </w:rPr>
        <w:t>- Сигнал во временной области, 6 струна.</w:t>
      </w:r>
    </w:p>
    <w:p w14:paraId="00000219">
      <w:pPr>
        <w:spacing w:before="0" w:beforeLines="0" w:after="0" w:afterLines="0" w:line="360" w:lineRule="auto"/>
        <w:jc w:val="center"/>
        <w:rPr>
          <w:rFonts w:ascii="Times New Roman" w:hAnsi="Times New Roman" w:cs="Times New Roman"/>
          <w:sz w:val="28"/>
          <w:szCs w:val="28"/>
        </w:rPr>
        <w:pPrChange w:id="447"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5730875" cy="2717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23"/>
                    <a:srcRect/>
                    <a:stretch>
                      <a:fillRect/>
                    </a:stretch>
                  </pic:blipFill>
                  <pic:spPr>
                    <a:xfrm>
                      <a:off x="0" y="0"/>
                      <a:ext cx="5731200" cy="2717800"/>
                    </a:xfrm>
                    <a:prstGeom prst="rect">
                      <a:avLst/>
                    </a:prstGeom>
                  </pic:spPr>
                </pic:pic>
              </a:graphicData>
            </a:graphic>
          </wp:inline>
        </w:drawing>
      </w:r>
    </w:p>
    <w:p w14:paraId="0000021A">
      <w:pPr>
        <w:spacing w:before="0" w:beforeLines="0" w:after="0" w:afterLines="0" w:line="360" w:lineRule="auto"/>
        <w:jc w:val="center"/>
        <w:rPr>
          <w:rFonts w:ascii="Times New Roman" w:hAnsi="Times New Roman" w:cs="Times New Roman"/>
          <w:sz w:val="28"/>
          <w:szCs w:val="28"/>
        </w:rPr>
        <w:pPrChange w:id="448"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14 </w:t>
      </w:r>
      <w:r>
        <w:rPr>
          <w:rFonts w:ascii="Times New Roman" w:hAnsi="Times New Roman" w:cs="Times New Roman"/>
          <w:sz w:val="28"/>
          <w:szCs w:val="28"/>
          <w:rtl w:val="0"/>
        </w:rPr>
        <w:t>- Сигнал в частотной области без применения и с применением окна, 6 струна.</w:t>
      </w:r>
    </w:p>
    <w:p w14:paraId="0000021B">
      <w:pPr>
        <w:spacing w:before="0" w:beforeLines="0" w:after="0" w:afterLines="0" w:line="360" w:lineRule="auto"/>
        <w:jc w:val="center"/>
        <w:rPr>
          <w:rFonts w:ascii="Times New Roman" w:hAnsi="Times New Roman" w:cs="Times New Roman"/>
          <w:sz w:val="28"/>
          <w:szCs w:val="28"/>
        </w:rPr>
        <w:pPrChange w:id="449"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566920" cy="2359025"/>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29" name="image31.png"/>
                    <pic:cNvPicPr preferRelativeResize="0"/>
                  </pic:nvPicPr>
                  <pic:blipFill>
                    <a:blip r:embed="rId24"/>
                    <a:srcRect/>
                    <a:stretch>
                      <a:fillRect/>
                    </a:stretch>
                  </pic:blipFill>
                  <pic:spPr>
                    <a:xfrm>
                      <a:off x="0" y="0"/>
                      <a:ext cx="4567238" cy="2359486"/>
                    </a:xfrm>
                    <a:prstGeom prst="rect">
                      <a:avLst/>
                    </a:prstGeom>
                  </pic:spPr>
                </pic:pic>
              </a:graphicData>
            </a:graphic>
          </wp:inline>
        </w:drawing>
      </w:r>
    </w:p>
    <w:p w14:paraId="0000021C">
      <w:pPr>
        <w:spacing w:before="0" w:beforeLines="0" w:after="0" w:afterLines="0" w:line="360" w:lineRule="auto"/>
        <w:jc w:val="center"/>
        <w:rPr>
          <w:rFonts w:ascii="Times New Roman" w:hAnsi="Times New Roman" w:cs="Times New Roman"/>
          <w:sz w:val="28"/>
          <w:szCs w:val="28"/>
        </w:rPr>
        <w:pPrChange w:id="450"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15 </w:t>
      </w:r>
      <w:r>
        <w:rPr>
          <w:rFonts w:ascii="Times New Roman" w:hAnsi="Times New Roman" w:cs="Times New Roman"/>
          <w:sz w:val="28"/>
          <w:szCs w:val="28"/>
          <w:rtl w:val="0"/>
        </w:rPr>
        <w:t>- Применение HPS, 6 струна.</w:t>
      </w:r>
    </w:p>
    <w:p w14:paraId="0000021D">
      <w:pPr>
        <w:spacing w:before="0" w:beforeLines="0" w:after="0" w:afterLines="0" w:line="360" w:lineRule="auto"/>
        <w:jc w:val="center"/>
        <w:rPr>
          <w:rFonts w:ascii="Times New Roman" w:hAnsi="Times New Roman" w:cs="Times New Roman"/>
          <w:sz w:val="28"/>
          <w:szCs w:val="28"/>
        </w:rPr>
        <w:pPrChange w:id="451"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745990" cy="195707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13" name="image17.png"/>
                    <pic:cNvPicPr preferRelativeResize="0"/>
                  </pic:nvPicPr>
                  <pic:blipFill>
                    <a:blip r:embed="rId25"/>
                    <a:srcRect/>
                    <a:stretch>
                      <a:fillRect/>
                    </a:stretch>
                  </pic:blipFill>
                  <pic:spPr>
                    <a:xfrm>
                      <a:off x="0" y="0"/>
                      <a:ext cx="4746569" cy="1957074"/>
                    </a:xfrm>
                    <a:prstGeom prst="rect">
                      <a:avLst/>
                    </a:prstGeom>
                  </pic:spPr>
                </pic:pic>
              </a:graphicData>
            </a:graphic>
          </wp:inline>
        </w:drawing>
      </w:r>
    </w:p>
    <w:p w14:paraId="220E4CAD">
      <w:pPr>
        <w:spacing w:before="0" w:beforeLines="0" w:after="0" w:afterLines="0" w:line="360" w:lineRule="auto"/>
        <w:jc w:val="center"/>
        <w:rPr>
          <w:rFonts w:ascii="Times New Roman" w:hAnsi="Times New Roman" w:cs="Times New Roman"/>
          <w:sz w:val="28"/>
          <w:szCs w:val="28"/>
        </w:rPr>
        <w:pPrChange w:id="452"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16 </w:t>
      </w:r>
      <w:r>
        <w:rPr>
          <w:rFonts w:ascii="Times New Roman" w:hAnsi="Times New Roman" w:cs="Times New Roman"/>
          <w:sz w:val="28"/>
          <w:szCs w:val="28"/>
          <w:rtl w:val="0"/>
        </w:rPr>
        <w:t>- Полученный результат после применения HPS, 6 струна.</w:t>
      </w:r>
    </w:p>
    <w:p w14:paraId="00000220">
      <w:pPr>
        <w:spacing w:before="0" w:beforeLines="0" w:after="0" w:afterLines="0" w:line="360" w:lineRule="auto"/>
        <w:jc w:val="both"/>
        <w:rPr>
          <w:rFonts w:ascii="Times New Roman" w:hAnsi="Times New Roman" w:cs="Times New Roman"/>
          <w:sz w:val="28"/>
          <w:szCs w:val="28"/>
        </w:rPr>
        <w:pPrChange w:id="453" w:author="Карина Гареева" w:date="2025-12-25T00:30:16Z">
          <w:pPr>
            <w:spacing w:before="0" w:after="0" w:line="360" w:lineRule="auto"/>
            <w:jc w:val="both"/>
          </w:pPr>
        </w:pPrChange>
      </w:pPr>
      <w:r>
        <w:rPr>
          <w:rFonts w:ascii="Times New Roman" w:hAnsi="Times New Roman" w:cs="Times New Roman"/>
          <w:sz w:val="28"/>
          <w:szCs w:val="28"/>
          <w:rtl w:val="0"/>
        </w:rPr>
        <w:t>Основная гармоника: частота = 164.00 Гц, амплитуда = 65.88</w:t>
      </w:r>
    </w:p>
    <w:p w14:paraId="00000221">
      <w:pPr>
        <w:spacing w:before="0" w:beforeLines="0" w:after="0" w:afterLines="0" w:line="360" w:lineRule="auto"/>
        <w:jc w:val="both"/>
        <w:rPr>
          <w:rFonts w:ascii="Times New Roman" w:hAnsi="Times New Roman" w:cs="Times New Roman"/>
          <w:sz w:val="28"/>
          <w:szCs w:val="28"/>
        </w:rPr>
        <w:pPrChange w:id="454" w:author="Карина Гареева" w:date="2025-12-25T00:30:16Z">
          <w:pPr>
            <w:spacing w:before="0" w:after="0" w:line="360" w:lineRule="auto"/>
            <w:jc w:val="both"/>
          </w:pPr>
        </w:pPrChange>
      </w:pPr>
      <w:r>
        <w:rPr>
          <w:rFonts w:ascii="Times New Roman" w:hAnsi="Times New Roman" w:cs="Times New Roman"/>
          <w:sz w:val="28"/>
          <w:szCs w:val="28"/>
          <w:rtl w:val="0"/>
        </w:rPr>
        <w:t>Основная гармоника with Hanning: частота = 164.35 Гц, амплитуда = 52.26</w:t>
      </w:r>
    </w:p>
    <w:p w14:paraId="00000222">
      <w:pPr>
        <w:spacing w:before="0" w:beforeLines="0" w:after="0" w:afterLines="0" w:line="360" w:lineRule="auto"/>
        <w:jc w:val="both"/>
        <w:rPr>
          <w:rFonts w:ascii="Times New Roman" w:hAnsi="Times New Roman" w:cs="Times New Roman"/>
          <w:sz w:val="28"/>
          <w:szCs w:val="28"/>
        </w:rPr>
        <w:pPrChange w:id="455" w:author="Карина Гареева" w:date="2025-12-25T00:30:16Z">
          <w:pPr>
            <w:spacing w:before="0" w:after="0" w:line="360" w:lineRule="auto"/>
            <w:jc w:val="both"/>
          </w:pPr>
        </w:pPrChange>
      </w:pPr>
      <w:r>
        <w:rPr>
          <w:rFonts w:ascii="Times New Roman" w:hAnsi="Times New Roman" w:cs="Times New Roman"/>
          <w:sz w:val="28"/>
          <w:szCs w:val="28"/>
          <w:rtl w:val="0"/>
        </w:rPr>
        <w:t>Основная гармоника (HPS): частота = 82.35 Гц</w:t>
      </w:r>
    </w:p>
    <w:p w14:paraId="00000223">
      <w:pPr>
        <w:spacing w:before="0" w:beforeLines="0" w:after="0" w:afterLines="0" w:line="360" w:lineRule="auto"/>
        <w:rPr>
          <w:rFonts w:ascii="Times New Roman" w:hAnsi="Times New Roman" w:eastAsia="Times New Roman" w:cs="Times New Roman"/>
          <w:b/>
          <w:bCs/>
          <w:sz w:val="28"/>
          <w:szCs w:val="28"/>
        </w:rPr>
        <w:pPrChange w:id="456" w:author="Карина Гареева" w:date="2025-12-25T00:30:16Z">
          <w:pPr>
            <w:spacing w:before="0" w:after="0" w:line="360" w:lineRule="auto"/>
          </w:pPr>
        </w:pPrChange>
      </w:pPr>
      <w:r>
        <w:rPr>
          <w:rFonts w:ascii="Times New Roman" w:hAnsi="Times New Roman" w:eastAsia="Times New Roman" w:cs="Times New Roman"/>
          <w:b/>
          <w:bCs/>
          <w:sz w:val="28"/>
          <w:szCs w:val="28"/>
          <w:rtl w:val="0"/>
        </w:rPr>
        <w:t xml:space="preserve">5 струна </w:t>
      </w:r>
    </w:p>
    <w:p w14:paraId="00000224">
      <w:pPr>
        <w:spacing w:before="0" w:beforeLines="0" w:after="0" w:afterLines="0" w:line="360" w:lineRule="auto"/>
        <w:jc w:val="center"/>
        <w:rPr>
          <w:rFonts w:ascii="Times New Roman" w:hAnsi="Times New Roman" w:cs="Times New Roman"/>
          <w:sz w:val="28"/>
          <w:szCs w:val="28"/>
        </w:rPr>
        <w:pPrChange w:id="457"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3910330" cy="2027555"/>
            <wp:effectExtent l="0" t="0" r="13970" b="10795"/>
            <wp:docPr id="19" name="image36.png"/>
            <wp:cNvGraphicFramePr/>
            <a:graphic xmlns:a="http://schemas.openxmlformats.org/drawingml/2006/main">
              <a:graphicData uri="http://schemas.openxmlformats.org/drawingml/2006/picture">
                <pic:pic xmlns:pic="http://schemas.openxmlformats.org/drawingml/2006/picture">
                  <pic:nvPicPr>
                    <pic:cNvPr id="19" name="image36.png"/>
                    <pic:cNvPicPr preferRelativeResize="0"/>
                  </pic:nvPicPr>
                  <pic:blipFill>
                    <a:blip r:embed="rId26"/>
                    <a:srcRect/>
                    <a:stretch>
                      <a:fillRect/>
                    </a:stretch>
                  </pic:blipFill>
                  <pic:spPr>
                    <a:xfrm>
                      <a:off x="0" y="0"/>
                      <a:ext cx="3910330" cy="2027555"/>
                    </a:xfrm>
                    <a:prstGeom prst="rect">
                      <a:avLst/>
                    </a:prstGeom>
                  </pic:spPr>
                </pic:pic>
              </a:graphicData>
            </a:graphic>
          </wp:inline>
        </w:drawing>
      </w:r>
    </w:p>
    <w:p w14:paraId="00000225">
      <w:pPr>
        <w:spacing w:before="0" w:beforeLines="0" w:after="0" w:afterLines="0" w:line="360" w:lineRule="auto"/>
        <w:jc w:val="center"/>
        <w:rPr>
          <w:rFonts w:ascii="Times New Roman" w:hAnsi="Times New Roman" w:cs="Times New Roman"/>
          <w:sz w:val="28"/>
          <w:szCs w:val="28"/>
        </w:rPr>
        <w:pPrChange w:id="458" w:author="Карина Гареева" w:date="2025-12-25T00:30:16Z">
          <w:pPr>
            <w:spacing w:before="0" w:after="0" w:line="360" w:lineRule="auto"/>
            <w:jc w:val="center"/>
          </w:pPr>
        </w:pPrChange>
      </w:pPr>
      <w:r>
        <w:rPr>
          <w:rFonts w:ascii="Times New Roman" w:hAnsi="Times New Roman" w:cs="Times New Roman"/>
          <w:sz w:val="28"/>
          <w:szCs w:val="28"/>
          <w:rtl w:val="0"/>
        </w:rPr>
        <w:t>Рисунок</w:t>
      </w:r>
      <w:r>
        <w:rPr>
          <w:rFonts w:hint="default" w:ascii="Times New Roman" w:hAnsi="Times New Roman" w:cs="Times New Roman"/>
          <w:sz w:val="28"/>
          <w:szCs w:val="28"/>
          <w:rtl w:val="0"/>
          <w:lang w:val="ru-RU"/>
        </w:rPr>
        <w:t xml:space="preserve"> 17</w:t>
      </w:r>
      <w:r>
        <w:rPr>
          <w:rFonts w:ascii="Times New Roman" w:hAnsi="Times New Roman" w:cs="Times New Roman"/>
          <w:sz w:val="28"/>
          <w:szCs w:val="28"/>
          <w:rtl w:val="0"/>
        </w:rPr>
        <w:t xml:space="preserve"> - Сигнал во временной области, 5 струна.</w:t>
      </w:r>
    </w:p>
    <w:p w14:paraId="00000226">
      <w:pPr>
        <w:spacing w:before="0" w:beforeLines="0" w:after="0" w:afterLines="0" w:line="360" w:lineRule="auto"/>
        <w:jc w:val="center"/>
        <w:rPr>
          <w:rFonts w:ascii="Times New Roman" w:hAnsi="Times New Roman" w:cs="Times New Roman"/>
          <w:sz w:val="28"/>
          <w:szCs w:val="28"/>
        </w:rPr>
        <w:pPrChange w:id="459"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5730875" cy="1435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27"/>
                    <a:srcRect/>
                    <a:stretch>
                      <a:fillRect/>
                    </a:stretch>
                  </pic:blipFill>
                  <pic:spPr>
                    <a:xfrm>
                      <a:off x="0" y="0"/>
                      <a:ext cx="5731200" cy="1435100"/>
                    </a:xfrm>
                    <a:prstGeom prst="rect">
                      <a:avLst/>
                    </a:prstGeom>
                  </pic:spPr>
                </pic:pic>
              </a:graphicData>
            </a:graphic>
          </wp:inline>
        </w:drawing>
      </w:r>
    </w:p>
    <w:p w14:paraId="00000227">
      <w:pPr>
        <w:spacing w:before="0" w:beforeLines="0" w:after="0" w:afterLines="0" w:line="360" w:lineRule="auto"/>
        <w:jc w:val="center"/>
        <w:rPr>
          <w:rFonts w:ascii="Times New Roman" w:hAnsi="Times New Roman" w:cs="Times New Roman"/>
          <w:sz w:val="28"/>
          <w:szCs w:val="28"/>
        </w:rPr>
        <w:pPrChange w:id="460"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18 </w:t>
      </w:r>
      <w:r>
        <w:rPr>
          <w:rFonts w:ascii="Times New Roman" w:hAnsi="Times New Roman" w:cs="Times New Roman"/>
          <w:sz w:val="28"/>
          <w:szCs w:val="28"/>
          <w:rtl w:val="0"/>
        </w:rPr>
        <w:t>- Сигнал в частотной области с применением окна, 5 струна.</w:t>
      </w:r>
    </w:p>
    <w:p w14:paraId="00000228">
      <w:pPr>
        <w:spacing w:before="0" w:beforeLines="0" w:after="0" w:afterLines="0" w:line="360" w:lineRule="auto"/>
        <w:jc w:val="center"/>
        <w:rPr>
          <w:rFonts w:ascii="Times New Roman" w:hAnsi="Times New Roman" w:cs="Times New Roman"/>
          <w:sz w:val="28"/>
          <w:szCs w:val="28"/>
        </w:rPr>
        <w:pPrChange w:id="461"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738370" cy="245745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28"/>
                    <a:srcRect/>
                    <a:stretch>
                      <a:fillRect/>
                    </a:stretch>
                  </pic:blipFill>
                  <pic:spPr>
                    <a:xfrm>
                      <a:off x="0" y="0"/>
                      <a:ext cx="4738688" cy="2457752"/>
                    </a:xfrm>
                    <a:prstGeom prst="rect">
                      <a:avLst/>
                    </a:prstGeom>
                  </pic:spPr>
                </pic:pic>
              </a:graphicData>
            </a:graphic>
          </wp:inline>
        </w:drawing>
      </w:r>
    </w:p>
    <w:p w14:paraId="00000229">
      <w:pPr>
        <w:spacing w:before="0" w:beforeLines="0" w:after="0" w:afterLines="0" w:line="360" w:lineRule="auto"/>
        <w:jc w:val="center"/>
        <w:rPr>
          <w:rFonts w:ascii="Times New Roman" w:hAnsi="Times New Roman" w:cs="Times New Roman"/>
          <w:sz w:val="28"/>
          <w:szCs w:val="28"/>
        </w:rPr>
        <w:pPrChange w:id="462"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19 </w:t>
      </w:r>
      <w:r>
        <w:rPr>
          <w:rFonts w:ascii="Times New Roman" w:hAnsi="Times New Roman" w:cs="Times New Roman"/>
          <w:sz w:val="28"/>
          <w:szCs w:val="28"/>
          <w:rtl w:val="0"/>
        </w:rPr>
        <w:t>- Применение HPS, 5 струна.</w:t>
      </w:r>
    </w:p>
    <w:p w14:paraId="0000022A">
      <w:pPr>
        <w:spacing w:before="0" w:beforeLines="0" w:after="0" w:afterLines="0" w:line="360" w:lineRule="auto"/>
        <w:jc w:val="center"/>
        <w:rPr>
          <w:rFonts w:ascii="Times New Roman" w:hAnsi="Times New Roman" w:cs="Times New Roman"/>
          <w:sz w:val="28"/>
          <w:szCs w:val="28"/>
        </w:rPr>
        <w:pPrChange w:id="463"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765040" cy="1994535"/>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21" name="image6.png"/>
                    <pic:cNvPicPr preferRelativeResize="0"/>
                  </pic:nvPicPr>
                  <pic:blipFill>
                    <a:blip r:embed="rId29"/>
                    <a:srcRect/>
                    <a:stretch>
                      <a:fillRect/>
                    </a:stretch>
                  </pic:blipFill>
                  <pic:spPr>
                    <a:xfrm>
                      <a:off x="0" y="0"/>
                      <a:ext cx="4765502" cy="1994861"/>
                    </a:xfrm>
                    <a:prstGeom prst="rect">
                      <a:avLst/>
                    </a:prstGeom>
                  </pic:spPr>
                </pic:pic>
              </a:graphicData>
            </a:graphic>
          </wp:inline>
        </w:drawing>
      </w:r>
    </w:p>
    <w:p w14:paraId="6A43A4E9">
      <w:pPr>
        <w:spacing w:before="0" w:beforeLines="0" w:after="0" w:afterLines="0" w:line="360" w:lineRule="auto"/>
        <w:jc w:val="center"/>
        <w:rPr>
          <w:rFonts w:ascii="Times New Roman" w:hAnsi="Times New Roman" w:cs="Times New Roman"/>
          <w:sz w:val="28"/>
          <w:szCs w:val="28"/>
        </w:rPr>
        <w:pPrChange w:id="464"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20 </w:t>
      </w:r>
      <w:r>
        <w:rPr>
          <w:rFonts w:ascii="Times New Roman" w:hAnsi="Times New Roman" w:cs="Times New Roman"/>
          <w:sz w:val="28"/>
          <w:szCs w:val="28"/>
          <w:rtl w:val="0"/>
        </w:rPr>
        <w:t>- Полученный результат после применения HPS, 5 струна.</w:t>
      </w:r>
    </w:p>
    <w:p w14:paraId="0000022D">
      <w:pPr>
        <w:spacing w:before="0" w:beforeLines="0" w:after="0" w:afterLines="0" w:line="360" w:lineRule="auto"/>
        <w:jc w:val="both"/>
        <w:rPr>
          <w:rFonts w:ascii="Times New Roman" w:hAnsi="Times New Roman" w:cs="Times New Roman"/>
          <w:sz w:val="28"/>
          <w:szCs w:val="28"/>
        </w:rPr>
        <w:pPrChange w:id="465" w:author="Карина Гареева" w:date="2025-12-25T00:30:16Z">
          <w:pPr>
            <w:spacing w:before="0" w:after="0" w:line="360" w:lineRule="auto"/>
            <w:jc w:val="both"/>
          </w:pPr>
        </w:pPrChange>
      </w:pPr>
      <w:r>
        <w:rPr>
          <w:rFonts w:ascii="Times New Roman" w:hAnsi="Times New Roman" w:cs="Times New Roman"/>
          <w:sz w:val="28"/>
          <w:szCs w:val="28"/>
          <w:rtl w:val="0"/>
        </w:rPr>
        <w:t>Основная гармоника: частота = 330.53 Гц, амплитуда = 130.57</w:t>
      </w:r>
    </w:p>
    <w:p w14:paraId="0000022E">
      <w:pPr>
        <w:spacing w:before="0" w:beforeLines="0" w:after="0" w:afterLines="0" w:line="360" w:lineRule="auto"/>
        <w:jc w:val="both"/>
        <w:rPr>
          <w:rFonts w:ascii="Times New Roman" w:hAnsi="Times New Roman" w:cs="Times New Roman"/>
          <w:sz w:val="28"/>
          <w:szCs w:val="28"/>
        </w:rPr>
        <w:pPrChange w:id="466" w:author="Карина Гареева" w:date="2025-12-25T00:30:16Z">
          <w:pPr>
            <w:spacing w:before="0" w:after="0" w:line="360" w:lineRule="auto"/>
            <w:jc w:val="both"/>
          </w:pPr>
        </w:pPrChange>
      </w:pPr>
      <w:r>
        <w:rPr>
          <w:rFonts w:ascii="Times New Roman" w:hAnsi="Times New Roman" w:cs="Times New Roman"/>
          <w:sz w:val="28"/>
          <w:szCs w:val="28"/>
          <w:rtl w:val="0"/>
        </w:rPr>
        <w:t>Основная гармоника with Hanning: частота = 330.53 Гц, амплитуда = 67.11</w:t>
      </w:r>
    </w:p>
    <w:p w14:paraId="0000022F">
      <w:pPr>
        <w:spacing w:before="0" w:beforeLines="0" w:after="0" w:afterLines="0" w:line="360" w:lineRule="auto"/>
        <w:jc w:val="both"/>
        <w:rPr>
          <w:rFonts w:ascii="Times New Roman" w:hAnsi="Times New Roman" w:cs="Times New Roman"/>
          <w:sz w:val="28"/>
          <w:szCs w:val="28"/>
        </w:rPr>
        <w:pPrChange w:id="467" w:author="Карина Гареева" w:date="2025-12-25T00:30:16Z">
          <w:pPr>
            <w:spacing w:before="0" w:after="0" w:line="360" w:lineRule="auto"/>
            <w:jc w:val="both"/>
          </w:pPr>
        </w:pPrChange>
      </w:pPr>
      <w:r>
        <w:rPr>
          <w:rFonts w:ascii="Times New Roman" w:hAnsi="Times New Roman" w:cs="Times New Roman"/>
          <w:sz w:val="28"/>
          <w:szCs w:val="28"/>
          <w:rtl w:val="0"/>
        </w:rPr>
        <w:t>Основная гармоника (HPS): частота = 110.42 Гц</w:t>
      </w:r>
    </w:p>
    <w:p w14:paraId="00000230">
      <w:pPr>
        <w:pStyle w:val="15"/>
        <w:spacing w:before="0" w:beforeLines="0" w:after="0" w:afterLines="0" w:line="360" w:lineRule="auto"/>
        <w:rPr>
          <w:rFonts w:ascii="Times New Roman" w:hAnsi="Times New Roman" w:eastAsia="Times New Roman" w:cs="Times New Roman"/>
          <w:b/>
          <w:bCs/>
          <w:sz w:val="28"/>
          <w:szCs w:val="28"/>
        </w:rPr>
        <w:pPrChange w:id="468" w:author="Карина Гареева" w:date="2025-12-25T00:30:16Z">
          <w:pPr>
            <w:pStyle w:val="15"/>
            <w:spacing w:before="0" w:after="0" w:line="360" w:lineRule="auto"/>
          </w:pPr>
        </w:pPrChange>
      </w:pPr>
      <w:bookmarkStart w:id="110" w:name="_1zlkgl35ww6" w:colFirst="0" w:colLast="0"/>
      <w:bookmarkEnd w:id="110"/>
      <w:r>
        <w:rPr>
          <w:rFonts w:ascii="Times New Roman" w:hAnsi="Times New Roman" w:eastAsia="Times New Roman" w:cs="Times New Roman"/>
          <w:b/>
          <w:bCs/>
          <w:sz w:val="28"/>
          <w:szCs w:val="28"/>
          <w:rtl w:val="0"/>
        </w:rPr>
        <w:t xml:space="preserve">4 струна </w:t>
      </w:r>
    </w:p>
    <w:p w14:paraId="00000231">
      <w:pPr>
        <w:spacing w:before="0" w:beforeLines="0" w:after="0" w:afterLines="0" w:line="360" w:lineRule="auto"/>
        <w:jc w:val="center"/>
        <w:rPr>
          <w:rFonts w:ascii="Times New Roman" w:hAnsi="Times New Roman" w:cs="Times New Roman"/>
          <w:sz w:val="28"/>
          <w:szCs w:val="28"/>
        </w:rPr>
        <w:pPrChange w:id="469"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3796030" cy="198882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28" name="image18.png"/>
                    <pic:cNvPicPr preferRelativeResize="0"/>
                  </pic:nvPicPr>
                  <pic:blipFill>
                    <a:blip r:embed="rId30"/>
                    <a:srcRect/>
                    <a:stretch>
                      <a:fillRect/>
                    </a:stretch>
                  </pic:blipFill>
                  <pic:spPr>
                    <a:xfrm>
                      <a:off x="0" y="0"/>
                      <a:ext cx="3796333" cy="1988967"/>
                    </a:xfrm>
                    <a:prstGeom prst="rect">
                      <a:avLst/>
                    </a:prstGeom>
                  </pic:spPr>
                </pic:pic>
              </a:graphicData>
            </a:graphic>
          </wp:inline>
        </w:drawing>
      </w:r>
    </w:p>
    <w:p w14:paraId="00000232">
      <w:pPr>
        <w:spacing w:before="0" w:beforeLines="0" w:after="0" w:afterLines="0" w:line="360" w:lineRule="auto"/>
        <w:jc w:val="center"/>
        <w:rPr>
          <w:rFonts w:ascii="Times New Roman" w:hAnsi="Times New Roman" w:cs="Times New Roman"/>
          <w:sz w:val="28"/>
          <w:szCs w:val="28"/>
        </w:rPr>
        <w:pPrChange w:id="470"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21 </w:t>
      </w:r>
      <w:r>
        <w:rPr>
          <w:rFonts w:ascii="Times New Roman" w:hAnsi="Times New Roman" w:cs="Times New Roman"/>
          <w:sz w:val="28"/>
          <w:szCs w:val="28"/>
          <w:rtl w:val="0"/>
        </w:rPr>
        <w:t>- Сигнал во временной области, 4 струна.</w:t>
      </w:r>
    </w:p>
    <w:p w14:paraId="00000233">
      <w:pPr>
        <w:spacing w:before="0" w:beforeLines="0" w:after="0" w:afterLines="0" w:line="360" w:lineRule="auto"/>
        <w:jc w:val="center"/>
        <w:rPr>
          <w:rFonts w:ascii="Times New Roman" w:hAnsi="Times New Roman" w:cs="Times New Roman"/>
          <w:sz w:val="28"/>
          <w:szCs w:val="28"/>
        </w:rPr>
        <w:pPrChange w:id="471"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5466715" cy="1201420"/>
            <wp:effectExtent l="0" t="0" r="635" b="17780"/>
            <wp:docPr id="11" name="image28.png"/>
            <wp:cNvGraphicFramePr/>
            <a:graphic xmlns:a="http://schemas.openxmlformats.org/drawingml/2006/main">
              <a:graphicData uri="http://schemas.openxmlformats.org/drawingml/2006/picture">
                <pic:pic xmlns:pic="http://schemas.openxmlformats.org/drawingml/2006/picture">
                  <pic:nvPicPr>
                    <pic:cNvPr id="11" name="image28.png"/>
                    <pic:cNvPicPr preferRelativeResize="0"/>
                  </pic:nvPicPr>
                  <pic:blipFill>
                    <a:blip r:embed="rId31"/>
                    <a:srcRect/>
                    <a:stretch>
                      <a:fillRect/>
                    </a:stretch>
                  </pic:blipFill>
                  <pic:spPr>
                    <a:xfrm>
                      <a:off x="0" y="0"/>
                      <a:ext cx="5466715" cy="1201420"/>
                    </a:xfrm>
                    <a:prstGeom prst="rect">
                      <a:avLst/>
                    </a:prstGeom>
                  </pic:spPr>
                </pic:pic>
              </a:graphicData>
            </a:graphic>
          </wp:inline>
        </w:drawing>
      </w:r>
    </w:p>
    <w:p w14:paraId="00000234">
      <w:pPr>
        <w:spacing w:before="0" w:beforeLines="0" w:after="0" w:afterLines="0" w:line="360" w:lineRule="auto"/>
        <w:jc w:val="center"/>
        <w:rPr>
          <w:rFonts w:ascii="Times New Roman" w:hAnsi="Times New Roman" w:cs="Times New Roman"/>
          <w:sz w:val="28"/>
          <w:szCs w:val="28"/>
        </w:rPr>
        <w:pPrChange w:id="472"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22 </w:t>
      </w:r>
      <w:r>
        <w:rPr>
          <w:rFonts w:ascii="Times New Roman" w:hAnsi="Times New Roman" w:cs="Times New Roman"/>
          <w:sz w:val="28"/>
          <w:szCs w:val="28"/>
          <w:rtl w:val="0"/>
        </w:rPr>
        <w:t>- Сигнал в частотной области с применением окна, 4 струна.</w:t>
      </w:r>
    </w:p>
    <w:p w14:paraId="00000235">
      <w:pPr>
        <w:spacing w:before="0" w:beforeLines="0" w:after="0" w:afterLines="0" w:line="360" w:lineRule="auto"/>
        <w:jc w:val="center"/>
        <w:rPr>
          <w:rFonts w:ascii="Times New Roman" w:hAnsi="Times New Roman" w:cs="Times New Roman"/>
          <w:sz w:val="28"/>
          <w:szCs w:val="28"/>
        </w:rPr>
        <w:pPrChange w:id="473"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104640" cy="2046605"/>
            <wp:effectExtent l="0" t="0" r="10160" b="10795"/>
            <wp:docPr id="4" name="image11.png"/>
            <wp:cNvGraphicFramePr/>
            <a:graphic xmlns:a="http://schemas.openxmlformats.org/drawingml/2006/main">
              <a:graphicData uri="http://schemas.openxmlformats.org/drawingml/2006/picture">
                <pic:pic xmlns:pic="http://schemas.openxmlformats.org/drawingml/2006/picture">
                  <pic:nvPicPr>
                    <pic:cNvPr id="4" name="image11.png"/>
                    <pic:cNvPicPr preferRelativeResize="0"/>
                  </pic:nvPicPr>
                  <pic:blipFill>
                    <a:blip r:embed="rId32"/>
                    <a:srcRect/>
                    <a:stretch>
                      <a:fillRect/>
                    </a:stretch>
                  </pic:blipFill>
                  <pic:spPr>
                    <a:xfrm>
                      <a:off x="0" y="0"/>
                      <a:ext cx="4104640" cy="2046605"/>
                    </a:xfrm>
                    <a:prstGeom prst="rect">
                      <a:avLst/>
                    </a:prstGeom>
                  </pic:spPr>
                </pic:pic>
              </a:graphicData>
            </a:graphic>
          </wp:inline>
        </w:drawing>
      </w:r>
    </w:p>
    <w:p w14:paraId="00000236">
      <w:pPr>
        <w:spacing w:before="0" w:beforeLines="0" w:after="0" w:afterLines="0" w:line="360" w:lineRule="auto"/>
        <w:jc w:val="center"/>
        <w:rPr>
          <w:rFonts w:ascii="Times New Roman" w:hAnsi="Times New Roman" w:cs="Times New Roman"/>
          <w:sz w:val="28"/>
          <w:szCs w:val="28"/>
        </w:rPr>
        <w:pPrChange w:id="474"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23 </w:t>
      </w:r>
      <w:r>
        <w:rPr>
          <w:rFonts w:ascii="Times New Roman" w:hAnsi="Times New Roman" w:cs="Times New Roman"/>
          <w:sz w:val="28"/>
          <w:szCs w:val="28"/>
          <w:rtl w:val="0"/>
        </w:rPr>
        <w:t>- Применение HPS, 4 струна.</w:t>
      </w:r>
    </w:p>
    <w:p w14:paraId="00000237">
      <w:pPr>
        <w:spacing w:before="0" w:beforeLines="0" w:after="0" w:afterLines="0" w:line="360" w:lineRule="auto"/>
        <w:jc w:val="center"/>
        <w:rPr>
          <w:rFonts w:ascii="Times New Roman" w:hAnsi="Times New Roman" w:cs="Times New Roman"/>
          <w:sz w:val="28"/>
          <w:szCs w:val="28"/>
        </w:rPr>
        <w:pPrChange w:id="475"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3929380" cy="1654175"/>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33" name="image37.png"/>
                    <pic:cNvPicPr preferRelativeResize="0"/>
                  </pic:nvPicPr>
                  <pic:blipFill>
                    <a:blip r:embed="rId33"/>
                    <a:srcRect/>
                    <a:stretch>
                      <a:fillRect/>
                    </a:stretch>
                  </pic:blipFill>
                  <pic:spPr>
                    <a:xfrm>
                      <a:off x="0" y="0"/>
                      <a:ext cx="3929800" cy="1654652"/>
                    </a:xfrm>
                    <a:prstGeom prst="rect">
                      <a:avLst/>
                    </a:prstGeom>
                  </pic:spPr>
                </pic:pic>
              </a:graphicData>
            </a:graphic>
          </wp:inline>
        </w:drawing>
      </w:r>
    </w:p>
    <w:p w14:paraId="00000238">
      <w:pPr>
        <w:spacing w:before="0" w:beforeLines="0" w:after="0" w:afterLines="0" w:line="360" w:lineRule="auto"/>
        <w:jc w:val="center"/>
        <w:rPr>
          <w:rFonts w:ascii="Times New Roman" w:hAnsi="Times New Roman" w:cs="Times New Roman"/>
          <w:sz w:val="28"/>
          <w:szCs w:val="28"/>
        </w:rPr>
        <w:pPrChange w:id="476"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24 </w:t>
      </w:r>
      <w:r>
        <w:rPr>
          <w:rFonts w:ascii="Times New Roman" w:hAnsi="Times New Roman" w:cs="Times New Roman"/>
          <w:sz w:val="28"/>
          <w:szCs w:val="28"/>
          <w:rtl w:val="0"/>
        </w:rPr>
        <w:t>- Полученный результат после применения HPS, 4 струна.</w:t>
      </w:r>
    </w:p>
    <w:p w14:paraId="00000239">
      <w:pPr>
        <w:spacing w:before="0" w:beforeLines="0" w:after="0" w:afterLines="0" w:line="360" w:lineRule="auto"/>
        <w:rPr>
          <w:rFonts w:ascii="Times New Roman" w:hAnsi="Times New Roman" w:cs="Times New Roman"/>
          <w:sz w:val="28"/>
          <w:szCs w:val="28"/>
        </w:rPr>
        <w:pPrChange w:id="477"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частота = 293.15 Гц, амплитуда = 137.83</w:t>
      </w:r>
    </w:p>
    <w:p w14:paraId="0000023A">
      <w:pPr>
        <w:spacing w:before="0" w:beforeLines="0" w:after="0" w:afterLines="0" w:line="360" w:lineRule="auto"/>
        <w:rPr>
          <w:rFonts w:ascii="Times New Roman" w:hAnsi="Times New Roman" w:cs="Times New Roman"/>
          <w:sz w:val="28"/>
          <w:szCs w:val="28"/>
        </w:rPr>
        <w:pPrChange w:id="478"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with Hanning: частота = 293.46 Гц, амплитуда = 93.95</w:t>
      </w:r>
    </w:p>
    <w:p w14:paraId="0000023B">
      <w:pPr>
        <w:spacing w:before="0" w:beforeLines="0" w:after="0" w:afterLines="0" w:line="360" w:lineRule="auto"/>
        <w:rPr>
          <w:rFonts w:ascii="Times New Roman" w:hAnsi="Times New Roman" w:cs="Times New Roman"/>
          <w:sz w:val="28"/>
          <w:szCs w:val="28"/>
        </w:rPr>
        <w:pPrChange w:id="479"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(HPS): частота = 146.58 Гц</w:t>
      </w:r>
    </w:p>
    <w:p w14:paraId="0000023C">
      <w:pPr>
        <w:spacing w:before="0" w:beforeLines="0" w:after="0" w:afterLines="0" w:line="360" w:lineRule="auto"/>
        <w:rPr>
          <w:rFonts w:ascii="Times New Roman" w:hAnsi="Times New Roman" w:cs="Times New Roman"/>
          <w:sz w:val="28"/>
          <w:szCs w:val="28"/>
        </w:rPr>
        <w:pPrChange w:id="480" w:author="Карина Гареева" w:date="2025-12-25T00:30:16Z">
          <w:pPr>
            <w:spacing w:before="0" w:after="0" w:line="360" w:lineRule="auto"/>
          </w:pPr>
        </w:pPrChange>
      </w:pPr>
    </w:p>
    <w:p w14:paraId="0000023D">
      <w:pPr>
        <w:pStyle w:val="15"/>
        <w:spacing w:before="0" w:beforeLines="0" w:after="0" w:afterLines="0" w:line="360" w:lineRule="auto"/>
        <w:rPr>
          <w:rFonts w:ascii="Times New Roman" w:hAnsi="Times New Roman" w:eastAsia="Times New Roman" w:cs="Times New Roman"/>
          <w:b/>
          <w:bCs/>
          <w:sz w:val="28"/>
          <w:szCs w:val="28"/>
        </w:rPr>
        <w:pPrChange w:id="481" w:author="Карина Гареева" w:date="2025-12-25T00:30:16Z">
          <w:pPr>
            <w:pStyle w:val="15"/>
            <w:spacing w:before="0" w:after="0" w:line="360" w:lineRule="auto"/>
          </w:pPr>
        </w:pPrChange>
      </w:pPr>
      <w:bookmarkStart w:id="111" w:name="_4fs1uvfawhtt" w:colFirst="0" w:colLast="0"/>
      <w:bookmarkEnd w:id="111"/>
      <w:r>
        <w:rPr>
          <w:rFonts w:ascii="Times New Roman" w:hAnsi="Times New Roman" w:eastAsia="Times New Roman" w:cs="Times New Roman"/>
          <w:b/>
          <w:bCs/>
          <w:sz w:val="28"/>
          <w:szCs w:val="28"/>
          <w:rtl w:val="0"/>
        </w:rPr>
        <w:t xml:space="preserve">3 струна </w:t>
      </w:r>
    </w:p>
    <w:p w14:paraId="0000023E">
      <w:pPr>
        <w:spacing w:before="0" w:beforeLines="0" w:after="0" w:afterLines="0" w:line="360" w:lineRule="auto"/>
        <w:jc w:val="center"/>
        <w:rPr>
          <w:rFonts w:ascii="Times New Roman" w:hAnsi="Times New Roman" w:cs="Times New Roman"/>
          <w:sz w:val="28"/>
          <w:szCs w:val="28"/>
        </w:rPr>
        <w:pPrChange w:id="482"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185920" cy="2245995"/>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1" name="image23.png"/>
                    <pic:cNvPicPr preferRelativeResize="0"/>
                  </pic:nvPicPr>
                  <pic:blipFill>
                    <a:blip r:embed="rId34"/>
                    <a:srcRect/>
                    <a:stretch>
                      <a:fillRect/>
                    </a:stretch>
                  </pic:blipFill>
                  <pic:spPr>
                    <a:xfrm>
                      <a:off x="0" y="0"/>
                      <a:ext cx="4186238" cy="2246104"/>
                    </a:xfrm>
                    <a:prstGeom prst="rect">
                      <a:avLst/>
                    </a:prstGeom>
                  </pic:spPr>
                </pic:pic>
              </a:graphicData>
            </a:graphic>
          </wp:inline>
        </w:drawing>
      </w:r>
    </w:p>
    <w:p w14:paraId="0000023F">
      <w:pPr>
        <w:spacing w:before="0" w:beforeLines="0" w:after="0" w:afterLines="0" w:line="360" w:lineRule="auto"/>
        <w:jc w:val="center"/>
        <w:rPr>
          <w:rFonts w:ascii="Times New Roman" w:hAnsi="Times New Roman" w:cs="Times New Roman"/>
          <w:sz w:val="28"/>
          <w:szCs w:val="28"/>
        </w:rPr>
        <w:pPrChange w:id="483"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25 </w:t>
      </w:r>
      <w:r>
        <w:rPr>
          <w:rFonts w:ascii="Times New Roman" w:hAnsi="Times New Roman" w:cs="Times New Roman"/>
          <w:sz w:val="28"/>
          <w:szCs w:val="28"/>
          <w:rtl w:val="0"/>
        </w:rPr>
        <w:t>- Сигнал во временной области, 3  струна.</w:t>
      </w:r>
    </w:p>
    <w:p w14:paraId="00000240">
      <w:pPr>
        <w:spacing w:before="0" w:beforeLines="0" w:after="0" w:afterLines="0" w:line="360" w:lineRule="auto"/>
        <w:jc w:val="center"/>
        <w:rPr>
          <w:rFonts w:ascii="Times New Roman" w:hAnsi="Times New Roman" w:cs="Times New Roman"/>
          <w:sz w:val="28"/>
          <w:szCs w:val="28"/>
        </w:rPr>
        <w:pPrChange w:id="484"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5730875" cy="1346200"/>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23" name="image38.png"/>
                    <pic:cNvPicPr preferRelativeResize="0"/>
                  </pic:nvPicPr>
                  <pic:blipFill>
                    <a:blip r:embed="rId35"/>
                    <a:srcRect/>
                    <a:stretch>
                      <a:fillRect/>
                    </a:stretch>
                  </pic:blipFill>
                  <pic:spPr>
                    <a:xfrm>
                      <a:off x="0" y="0"/>
                      <a:ext cx="5731200" cy="1346200"/>
                    </a:xfrm>
                    <a:prstGeom prst="rect">
                      <a:avLst/>
                    </a:prstGeom>
                  </pic:spPr>
                </pic:pic>
              </a:graphicData>
            </a:graphic>
          </wp:inline>
        </w:drawing>
      </w:r>
    </w:p>
    <w:p w14:paraId="00000241">
      <w:pPr>
        <w:spacing w:before="0" w:beforeLines="0" w:after="0" w:afterLines="0" w:line="360" w:lineRule="auto"/>
        <w:jc w:val="center"/>
        <w:rPr>
          <w:rFonts w:ascii="Times New Roman" w:hAnsi="Times New Roman" w:cs="Times New Roman"/>
          <w:sz w:val="28"/>
          <w:szCs w:val="28"/>
        </w:rPr>
        <w:pPrChange w:id="485"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26 </w:t>
      </w:r>
      <w:r>
        <w:rPr>
          <w:rFonts w:ascii="Times New Roman" w:hAnsi="Times New Roman" w:cs="Times New Roman"/>
          <w:sz w:val="28"/>
          <w:szCs w:val="28"/>
          <w:rtl w:val="0"/>
        </w:rPr>
        <w:t>- Сигнал в частотной области с применением окна, 3 струна.</w:t>
      </w:r>
    </w:p>
    <w:p w14:paraId="00000242">
      <w:pPr>
        <w:spacing w:before="0" w:beforeLines="0" w:after="0" w:afterLines="0" w:line="360" w:lineRule="auto"/>
        <w:jc w:val="center"/>
        <w:rPr>
          <w:rFonts w:ascii="Times New Roman" w:hAnsi="Times New Roman" w:cs="Times New Roman"/>
          <w:sz w:val="28"/>
          <w:szCs w:val="28"/>
        </w:rPr>
        <w:pPrChange w:id="486"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372610" cy="2258695"/>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25" name="image13.png"/>
                    <pic:cNvPicPr preferRelativeResize="0"/>
                  </pic:nvPicPr>
                  <pic:blipFill>
                    <a:blip r:embed="rId36"/>
                    <a:srcRect/>
                    <a:stretch>
                      <a:fillRect/>
                    </a:stretch>
                  </pic:blipFill>
                  <pic:spPr>
                    <a:xfrm>
                      <a:off x="0" y="0"/>
                      <a:ext cx="4372805" cy="2259040"/>
                    </a:xfrm>
                    <a:prstGeom prst="rect">
                      <a:avLst/>
                    </a:prstGeom>
                  </pic:spPr>
                </pic:pic>
              </a:graphicData>
            </a:graphic>
          </wp:inline>
        </w:drawing>
      </w:r>
    </w:p>
    <w:p w14:paraId="00000243">
      <w:pPr>
        <w:spacing w:before="0" w:beforeLines="0" w:after="0" w:afterLines="0" w:line="360" w:lineRule="auto"/>
        <w:jc w:val="center"/>
        <w:rPr>
          <w:rFonts w:ascii="Times New Roman" w:hAnsi="Times New Roman" w:cs="Times New Roman"/>
          <w:sz w:val="28"/>
          <w:szCs w:val="28"/>
        </w:rPr>
        <w:pPrChange w:id="487"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27 </w:t>
      </w:r>
      <w:r>
        <w:rPr>
          <w:rFonts w:ascii="Times New Roman" w:hAnsi="Times New Roman" w:cs="Times New Roman"/>
          <w:sz w:val="28"/>
          <w:szCs w:val="28"/>
          <w:rtl w:val="0"/>
        </w:rPr>
        <w:t>- Применение HPS, 3 струна.</w:t>
      </w:r>
    </w:p>
    <w:p w14:paraId="00000244">
      <w:pPr>
        <w:spacing w:before="0" w:beforeLines="0" w:after="0" w:afterLines="0" w:line="360" w:lineRule="auto"/>
        <w:jc w:val="center"/>
        <w:rPr>
          <w:rFonts w:ascii="Times New Roman" w:hAnsi="Times New Roman" w:cs="Times New Roman"/>
          <w:sz w:val="28"/>
          <w:szCs w:val="28"/>
        </w:rPr>
        <w:pPrChange w:id="488"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576445" cy="2014220"/>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16" name="image33.png"/>
                    <pic:cNvPicPr preferRelativeResize="0"/>
                  </pic:nvPicPr>
                  <pic:blipFill>
                    <a:blip r:embed="rId37"/>
                    <a:srcRect/>
                    <a:stretch>
                      <a:fillRect/>
                    </a:stretch>
                  </pic:blipFill>
                  <pic:spPr>
                    <a:xfrm>
                      <a:off x="0" y="0"/>
                      <a:ext cx="4576763" cy="2014688"/>
                    </a:xfrm>
                    <a:prstGeom prst="rect">
                      <a:avLst/>
                    </a:prstGeom>
                  </pic:spPr>
                </pic:pic>
              </a:graphicData>
            </a:graphic>
          </wp:inline>
        </w:drawing>
      </w:r>
    </w:p>
    <w:p w14:paraId="245B6EC4">
      <w:pPr>
        <w:spacing w:before="0" w:beforeLines="0" w:after="0" w:afterLines="0" w:line="360" w:lineRule="auto"/>
        <w:jc w:val="center"/>
        <w:rPr>
          <w:rFonts w:ascii="Times New Roman" w:hAnsi="Times New Roman" w:cs="Times New Roman"/>
          <w:sz w:val="28"/>
          <w:szCs w:val="28"/>
        </w:rPr>
        <w:pPrChange w:id="489"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28 </w:t>
      </w:r>
      <w:r>
        <w:rPr>
          <w:rFonts w:ascii="Times New Roman" w:hAnsi="Times New Roman" w:cs="Times New Roman"/>
          <w:sz w:val="28"/>
          <w:szCs w:val="28"/>
          <w:rtl w:val="0"/>
        </w:rPr>
        <w:t>- Полученный результат после применения HPS, 3 струна.</w:t>
      </w:r>
    </w:p>
    <w:p w14:paraId="00000247">
      <w:pPr>
        <w:spacing w:before="0" w:beforeLines="0" w:after="0" w:afterLines="0" w:line="360" w:lineRule="auto"/>
        <w:rPr>
          <w:rFonts w:ascii="Times New Roman" w:hAnsi="Times New Roman" w:cs="Times New Roman"/>
          <w:sz w:val="28"/>
          <w:szCs w:val="28"/>
        </w:rPr>
        <w:pPrChange w:id="490"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частота = 585.00 Гц, амплитуда = 124.32</w:t>
      </w:r>
    </w:p>
    <w:p w14:paraId="00000248">
      <w:pPr>
        <w:spacing w:before="0" w:beforeLines="0" w:after="0" w:afterLines="0" w:line="360" w:lineRule="auto"/>
        <w:rPr>
          <w:rFonts w:ascii="Times New Roman" w:hAnsi="Times New Roman" w:cs="Times New Roman"/>
          <w:sz w:val="28"/>
          <w:szCs w:val="28"/>
        </w:rPr>
        <w:pPrChange w:id="491"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with Hanning: частота = 585.00 Гц, амплитуда = 78.79</w:t>
      </w:r>
    </w:p>
    <w:p w14:paraId="00000249">
      <w:pPr>
        <w:spacing w:before="0" w:beforeLines="0" w:after="0" w:afterLines="0" w:line="360" w:lineRule="auto"/>
        <w:rPr>
          <w:rFonts w:ascii="Times New Roman" w:hAnsi="Times New Roman" w:cs="Times New Roman"/>
          <w:sz w:val="28"/>
          <w:szCs w:val="28"/>
        </w:rPr>
        <w:pPrChange w:id="492"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(HPS): частота = 195.00 Гц</w:t>
      </w:r>
    </w:p>
    <w:p w14:paraId="0000024A">
      <w:pPr>
        <w:pStyle w:val="15"/>
        <w:spacing w:before="0" w:beforeLines="0" w:after="0" w:afterLines="0" w:line="360" w:lineRule="auto"/>
        <w:outlineLvl w:val="9"/>
        <w:rPr>
          <w:rFonts w:ascii="Times New Roman" w:hAnsi="Times New Roman" w:eastAsia="Times New Roman" w:cs="Times New Roman"/>
          <w:b/>
          <w:bCs/>
          <w:sz w:val="28"/>
          <w:szCs w:val="28"/>
        </w:rPr>
        <w:pPrChange w:id="493" w:author="Карина Гареева" w:date="2025-12-25T00:30:16Z">
          <w:pPr>
            <w:pStyle w:val="15"/>
            <w:spacing w:before="0" w:after="0" w:line="360" w:lineRule="auto"/>
            <w:outlineLvl w:val="9"/>
          </w:pPr>
        </w:pPrChange>
      </w:pPr>
      <w:bookmarkStart w:id="112" w:name="_b46gi2irqc97" w:colFirst="0" w:colLast="0"/>
      <w:bookmarkEnd w:id="112"/>
      <w:bookmarkStart w:id="113" w:name="_Toc11616"/>
      <w:r>
        <w:rPr>
          <w:rFonts w:ascii="Times New Roman" w:hAnsi="Times New Roman" w:eastAsia="Times New Roman" w:cs="Times New Roman"/>
          <w:b/>
          <w:bCs/>
          <w:sz w:val="28"/>
          <w:szCs w:val="28"/>
          <w:rtl w:val="0"/>
        </w:rPr>
        <w:t>2 струна</w:t>
      </w:r>
      <w:bookmarkEnd w:id="113"/>
      <w:r>
        <w:rPr>
          <w:rFonts w:ascii="Times New Roman" w:hAnsi="Times New Roman" w:eastAsia="Times New Roman" w:cs="Times New Roman"/>
          <w:b/>
          <w:bCs/>
          <w:sz w:val="28"/>
          <w:szCs w:val="28"/>
          <w:rtl w:val="0"/>
        </w:rPr>
        <w:t xml:space="preserve"> </w:t>
      </w:r>
    </w:p>
    <w:p w14:paraId="0000024B">
      <w:pPr>
        <w:spacing w:before="0" w:beforeLines="0" w:after="0" w:afterLines="0" w:line="360" w:lineRule="auto"/>
        <w:jc w:val="center"/>
        <w:rPr>
          <w:rFonts w:ascii="Times New Roman" w:hAnsi="Times New Roman" w:cs="Times New Roman"/>
          <w:sz w:val="28"/>
          <w:szCs w:val="28"/>
        </w:rPr>
        <w:pPrChange w:id="494"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657090" cy="2529205"/>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37" name="image32.png"/>
                    <pic:cNvPicPr preferRelativeResize="0"/>
                  </pic:nvPicPr>
                  <pic:blipFill>
                    <a:blip r:embed="rId38"/>
                    <a:srcRect/>
                    <a:stretch>
                      <a:fillRect/>
                    </a:stretch>
                  </pic:blipFill>
                  <pic:spPr>
                    <a:xfrm>
                      <a:off x="0" y="0"/>
                      <a:ext cx="4657337" cy="2529816"/>
                    </a:xfrm>
                    <a:prstGeom prst="rect">
                      <a:avLst/>
                    </a:prstGeom>
                  </pic:spPr>
                </pic:pic>
              </a:graphicData>
            </a:graphic>
          </wp:inline>
        </w:drawing>
      </w:r>
    </w:p>
    <w:p w14:paraId="0000024C">
      <w:pPr>
        <w:spacing w:before="0" w:beforeLines="0" w:after="0" w:afterLines="0" w:line="360" w:lineRule="auto"/>
        <w:jc w:val="center"/>
        <w:rPr>
          <w:rFonts w:ascii="Times New Roman" w:hAnsi="Times New Roman" w:cs="Times New Roman"/>
          <w:sz w:val="28"/>
          <w:szCs w:val="28"/>
        </w:rPr>
        <w:pPrChange w:id="495"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29 </w:t>
      </w:r>
      <w:r>
        <w:rPr>
          <w:rFonts w:ascii="Times New Roman" w:hAnsi="Times New Roman" w:cs="Times New Roman"/>
          <w:sz w:val="28"/>
          <w:szCs w:val="28"/>
          <w:rtl w:val="0"/>
        </w:rPr>
        <w:t>- Сигнал во временной области, 2  струна.</w:t>
      </w:r>
    </w:p>
    <w:p w14:paraId="0000024D">
      <w:pPr>
        <w:spacing w:before="0" w:beforeLines="0" w:after="0" w:afterLines="0" w:line="360" w:lineRule="auto"/>
        <w:jc w:val="center"/>
        <w:rPr>
          <w:rFonts w:ascii="Times New Roman" w:hAnsi="Times New Roman" w:cs="Times New Roman"/>
          <w:sz w:val="28"/>
          <w:szCs w:val="28"/>
        </w:rPr>
        <w:pPrChange w:id="496"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5730875" cy="13970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31" name="image27.png"/>
                    <pic:cNvPicPr preferRelativeResize="0"/>
                  </pic:nvPicPr>
                  <pic:blipFill>
                    <a:blip r:embed="rId39"/>
                    <a:srcRect/>
                    <a:stretch>
                      <a:fillRect/>
                    </a:stretch>
                  </pic:blipFill>
                  <pic:spPr>
                    <a:xfrm>
                      <a:off x="0" y="0"/>
                      <a:ext cx="5731200" cy="1397000"/>
                    </a:xfrm>
                    <a:prstGeom prst="rect">
                      <a:avLst/>
                    </a:prstGeom>
                  </pic:spPr>
                </pic:pic>
              </a:graphicData>
            </a:graphic>
          </wp:inline>
        </w:drawing>
      </w:r>
    </w:p>
    <w:p w14:paraId="0000024E">
      <w:pPr>
        <w:spacing w:before="0" w:beforeLines="0" w:after="0" w:afterLines="0" w:line="360" w:lineRule="auto"/>
        <w:jc w:val="center"/>
        <w:rPr>
          <w:rFonts w:ascii="Times New Roman" w:hAnsi="Times New Roman" w:cs="Times New Roman"/>
          <w:sz w:val="28"/>
          <w:szCs w:val="28"/>
        </w:rPr>
        <w:pPrChange w:id="497"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30 </w:t>
      </w:r>
      <w:r>
        <w:rPr>
          <w:rFonts w:ascii="Times New Roman" w:hAnsi="Times New Roman" w:cs="Times New Roman"/>
          <w:sz w:val="28"/>
          <w:szCs w:val="28"/>
          <w:rtl w:val="0"/>
        </w:rPr>
        <w:t>- Сигнал в частотной области с применением окна, 2 струна.</w:t>
      </w:r>
    </w:p>
    <w:p w14:paraId="0000024F">
      <w:pPr>
        <w:spacing w:before="0" w:beforeLines="0" w:after="0" w:afterLines="0" w:line="360" w:lineRule="auto"/>
        <w:jc w:val="center"/>
        <w:rPr>
          <w:rFonts w:ascii="Times New Roman" w:hAnsi="Times New Roman" w:cs="Times New Roman"/>
          <w:sz w:val="28"/>
          <w:szCs w:val="28"/>
        </w:rPr>
        <w:pPrChange w:id="498"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662170" cy="23622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24" name="image15.png"/>
                    <pic:cNvPicPr preferRelativeResize="0"/>
                  </pic:nvPicPr>
                  <pic:blipFill>
                    <a:blip r:embed="rId40"/>
                    <a:srcRect/>
                    <a:stretch>
                      <a:fillRect/>
                    </a:stretch>
                  </pic:blipFill>
                  <pic:spPr>
                    <a:xfrm>
                      <a:off x="0" y="0"/>
                      <a:ext cx="4662488" cy="2362224"/>
                    </a:xfrm>
                    <a:prstGeom prst="rect">
                      <a:avLst/>
                    </a:prstGeom>
                  </pic:spPr>
                </pic:pic>
              </a:graphicData>
            </a:graphic>
          </wp:inline>
        </w:drawing>
      </w:r>
    </w:p>
    <w:p w14:paraId="1B6146C5">
      <w:pPr>
        <w:spacing w:before="0" w:beforeLines="0" w:after="0" w:afterLines="0" w:line="360" w:lineRule="auto"/>
        <w:jc w:val="center"/>
        <w:rPr>
          <w:rFonts w:ascii="Times New Roman" w:hAnsi="Times New Roman" w:cs="Times New Roman"/>
          <w:sz w:val="28"/>
          <w:szCs w:val="28"/>
        </w:rPr>
        <w:pPrChange w:id="499" w:author="Карина Гареева" w:date="2025-12-25T00:30:16Z">
          <w:pPr>
            <w:spacing w:before="0" w:after="0" w:line="360" w:lineRule="auto"/>
            <w:jc w:val="center"/>
          </w:pPr>
        </w:pPrChange>
      </w:pPr>
      <w:r>
        <w:rPr>
          <w:rFonts w:ascii="Times New Roman" w:hAnsi="Times New Roman" w:cs="Times New Roman"/>
          <w:sz w:val="28"/>
          <w:szCs w:val="28"/>
          <w:rtl w:val="0"/>
        </w:rPr>
        <w:t>Рисунок</w:t>
      </w:r>
      <w:r>
        <w:rPr>
          <w:rFonts w:hint="default" w:ascii="Times New Roman" w:hAnsi="Times New Roman" w:cs="Times New Roman"/>
          <w:sz w:val="28"/>
          <w:szCs w:val="28"/>
          <w:rtl w:val="0"/>
          <w:lang w:val="ru-RU"/>
        </w:rPr>
        <w:t xml:space="preserve"> 31</w:t>
      </w:r>
      <w:r>
        <w:rPr>
          <w:rFonts w:ascii="Times New Roman" w:hAnsi="Times New Roman" w:cs="Times New Roman"/>
          <w:sz w:val="28"/>
          <w:szCs w:val="28"/>
          <w:rtl w:val="0"/>
        </w:rPr>
        <w:t xml:space="preserve"> - Применение HPS, 2 струна.</w:t>
      </w:r>
    </w:p>
    <w:p w14:paraId="00000252">
      <w:pPr>
        <w:spacing w:before="0" w:beforeLines="0" w:after="0" w:afterLines="0" w:line="360" w:lineRule="auto"/>
        <w:jc w:val="center"/>
        <w:rPr>
          <w:rFonts w:ascii="Times New Roman" w:hAnsi="Times New Roman" w:cs="Times New Roman"/>
          <w:sz w:val="28"/>
          <w:szCs w:val="28"/>
        </w:rPr>
        <w:pPrChange w:id="500"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645025" cy="202946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10" name="image22.png"/>
                    <pic:cNvPicPr preferRelativeResize="0"/>
                  </pic:nvPicPr>
                  <pic:blipFill>
                    <a:blip r:embed="rId41"/>
                    <a:srcRect/>
                    <a:stretch>
                      <a:fillRect/>
                    </a:stretch>
                  </pic:blipFill>
                  <pic:spPr>
                    <a:xfrm>
                      <a:off x="0" y="0"/>
                      <a:ext cx="4645498" cy="2029512"/>
                    </a:xfrm>
                    <a:prstGeom prst="rect">
                      <a:avLst/>
                    </a:prstGeom>
                  </pic:spPr>
                </pic:pic>
              </a:graphicData>
            </a:graphic>
          </wp:inline>
        </w:drawing>
      </w:r>
    </w:p>
    <w:p w14:paraId="6FE54731">
      <w:pPr>
        <w:spacing w:before="0" w:beforeLines="0" w:after="0" w:afterLines="0" w:line="360" w:lineRule="auto"/>
        <w:jc w:val="center"/>
        <w:rPr>
          <w:rFonts w:ascii="Times New Roman" w:hAnsi="Times New Roman" w:cs="Times New Roman"/>
          <w:sz w:val="28"/>
          <w:szCs w:val="28"/>
        </w:rPr>
        <w:pPrChange w:id="501"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32 </w:t>
      </w:r>
      <w:r>
        <w:rPr>
          <w:rFonts w:ascii="Times New Roman" w:hAnsi="Times New Roman" w:cs="Times New Roman"/>
          <w:sz w:val="28"/>
          <w:szCs w:val="28"/>
          <w:rtl w:val="0"/>
        </w:rPr>
        <w:t>- Полученный результат после применения HPS, 2 струна.</w:t>
      </w:r>
    </w:p>
    <w:p w14:paraId="00000255">
      <w:pPr>
        <w:spacing w:before="0" w:beforeLines="0" w:after="0" w:afterLines="0" w:line="360" w:lineRule="auto"/>
        <w:rPr>
          <w:rFonts w:ascii="Times New Roman" w:hAnsi="Times New Roman" w:cs="Times New Roman"/>
          <w:sz w:val="28"/>
          <w:szCs w:val="28"/>
        </w:rPr>
        <w:pPrChange w:id="502"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частота = 740.60 Гц, амплитуда = 26.21</w:t>
      </w:r>
    </w:p>
    <w:p w14:paraId="00000256">
      <w:pPr>
        <w:spacing w:before="0" w:beforeLines="0" w:after="0" w:afterLines="0" w:line="360" w:lineRule="auto"/>
        <w:rPr>
          <w:rFonts w:ascii="Times New Roman" w:hAnsi="Times New Roman" w:cs="Times New Roman"/>
          <w:sz w:val="28"/>
          <w:szCs w:val="28"/>
        </w:rPr>
        <w:pPrChange w:id="503"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with Hanning: частота = 740.60 Гц, амплитуда = 19.82</w:t>
      </w:r>
    </w:p>
    <w:p w14:paraId="00000257">
      <w:pPr>
        <w:spacing w:before="0" w:beforeLines="0" w:after="0" w:afterLines="0" w:line="360" w:lineRule="auto"/>
        <w:rPr>
          <w:rFonts w:ascii="Times New Roman" w:hAnsi="Times New Roman" w:cs="Times New Roman"/>
          <w:sz w:val="28"/>
          <w:szCs w:val="28"/>
        </w:rPr>
        <w:pPrChange w:id="504"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(HPS): частота = 247.10 Гц</w:t>
      </w:r>
    </w:p>
    <w:p w14:paraId="00000258">
      <w:pPr>
        <w:pStyle w:val="15"/>
        <w:spacing w:before="0" w:beforeLines="0" w:after="0" w:afterLines="0" w:line="360" w:lineRule="auto"/>
        <w:outlineLvl w:val="9"/>
        <w:rPr>
          <w:rFonts w:ascii="Times New Roman" w:hAnsi="Times New Roman" w:eastAsia="Times New Roman" w:cs="Times New Roman"/>
          <w:b/>
          <w:bCs/>
          <w:sz w:val="28"/>
          <w:szCs w:val="28"/>
        </w:rPr>
        <w:pPrChange w:id="505" w:author="Карина Гареева" w:date="2025-12-25T00:30:16Z">
          <w:pPr>
            <w:pStyle w:val="15"/>
            <w:spacing w:before="0" w:after="0" w:line="360" w:lineRule="auto"/>
            <w:outlineLvl w:val="9"/>
          </w:pPr>
        </w:pPrChange>
      </w:pPr>
      <w:bookmarkStart w:id="114" w:name="_y1u6194c6zpo" w:colFirst="0" w:colLast="0"/>
      <w:bookmarkEnd w:id="114"/>
      <w:bookmarkStart w:id="115" w:name="_Toc3207"/>
      <w:r>
        <w:rPr>
          <w:rFonts w:ascii="Times New Roman" w:hAnsi="Times New Roman" w:eastAsia="Times New Roman" w:cs="Times New Roman"/>
          <w:b/>
          <w:bCs/>
          <w:sz w:val="28"/>
          <w:szCs w:val="28"/>
          <w:rtl w:val="0"/>
        </w:rPr>
        <w:t>1 струна</w:t>
      </w:r>
      <w:bookmarkEnd w:id="115"/>
      <w:r>
        <w:rPr>
          <w:rFonts w:ascii="Times New Roman" w:hAnsi="Times New Roman" w:eastAsia="Times New Roman" w:cs="Times New Roman"/>
          <w:b/>
          <w:bCs/>
          <w:sz w:val="28"/>
          <w:szCs w:val="28"/>
          <w:rtl w:val="0"/>
        </w:rPr>
        <w:t xml:space="preserve"> </w:t>
      </w:r>
    </w:p>
    <w:p w14:paraId="00000259">
      <w:pPr>
        <w:spacing w:before="0" w:beforeLines="0" w:after="0" w:afterLines="0" w:line="360" w:lineRule="auto"/>
        <w:jc w:val="center"/>
        <w:rPr>
          <w:rFonts w:ascii="Times New Roman" w:hAnsi="Times New Roman" w:cs="Times New Roman"/>
          <w:sz w:val="28"/>
          <w:szCs w:val="28"/>
        </w:rPr>
        <w:pPrChange w:id="506"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3497580" cy="186499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42"/>
                    <a:srcRect/>
                    <a:stretch>
                      <a:fillRect/>
                    </a:stretch>
                  </pic:blipFill>
                  <pic:spPr>
                    <a:xfrm>
                      <a:off x="0" y="0"/>
                      <a:ext cx="3497867" cy="1865142"/>
                    </a:xfrm>
                    <a:prstGeom prst="rect">
                      <a:avLst/>
                    </a:prstGeom>
                  </pic:spPr>
                </pic:pic>
              </a:graphicData>
            </a:graphic>
          </wp:inline>
        </w:drawing>
      </w:r>
    </w:p>
    <w:p w14:paraId="0000025A">
      <w:pPr>
        <w:spacing w:before="0" w:beforeLines="0" w:after="0" w:afterLines="0" w:line="360" w:lineRule="auto"/>
        <w:jc w:val="center"/>
        <w:rPr>
          <w:rFonts w:ascii="Times New Roman" w:hAnsi="Times New Roman" w:cs="Times New Roman"/>
          <w:sz w:val="28"/>
          <w:szCs w:val="28"/>
        </w:rPr>
        <w:pPrChange w:id="507"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33 </w:t>
      </w:r>
      <w:r>
        <w:rPr>
          <w:rFonts w:ascii="Times New Roman" w:hAnsi="Times New Roman" w:cs="Times New Roman"/>
          <w:sz w:val="28"/>
          <w:szCs w:val="28"/>
          <w:rtl w:val="0"/>
        </w:rPr>
        <w:t>- Сигнал во временной области, 1  струна.</w:t>
      </w:r>
    </w:p>
    <w:p w14:paraId="0000025B">
      <w:pPr>
        <w:spacing w:before="0" w:beforeLines="0" w:after="0" w:afterLines="0" w:line="360" w:lineRule="auto"/>
        <w:jc w:val="left"/>
        <w:rPr>
          <w:rFonts w:ascii="Times New Roman" w:hAnsi="Times New Roman" w:cs="Times New Roman"/>
          <w:sz w:val="28"/>
          <w:szCs w:val="28"/>
        </w:rPr>
        <w:pPrChange w:id="508" w:author="Карина Гареева" w:date="2025-12-25T00:30:16Z">
          <w:pPr>
            <w:spacing w:before="0" w:after="0" w:line="360" w:lineRule="auto"/>
            <w:jc w:val="left"/>
          </w:pPr>
        </w:pPrChange>
      </w:pPr>
    </w:p>
    <w:p w14:paraId="4667232C">
      <w:pPr>
        <w:spacing w:before="0" w:beforeLines="0" w:after="0" w:afterLines="0" w:line="360" w:lineRule="auto"/>
        <w:jc w:val="center"/>
        <w:rPr>
          <w:rFonts w:ascii="Times New Roman" w:hAnsi="Times New Roman" w:cs="Times New Roman"/>
          <w:sz w:val="28"/>
          <w:szCs w:val="28"/>
        </w:rPr>
        <w:pPrChange w:id="509"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5730875" cy="13208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39" name="image30.png"/>
                    <pic:cNvPicPr preferRelativeResize="0"/>
                  </pic:nvPicPr>
                  <pic:blipFill>
                    <a:blip r:embed="rId43"/>
                    <a:srcRect/>
                    <a:stretch>
                      <a:fillRect/>
                    </a:stretch>
                  </pic:blipFill>
                  <pic:spPr>
                    <a:xfrm>
                      <a:off x="0" y="0"/>
                      <a:ext cx="5731200" cy="1320800"/>
                    </a:xfrm>
                    <a:prstGeom prst="rect">
                      <a:avLst/>
                    </a:prstGeom>
                  </pic:spPr>
                </pic:pic>
              </a:graphicData>
            </a:graphic>
          </wp:inline>
        </w:drawing>
      </w:r>
    </w:p>
    <w:p w14:paraId="0000025E">
      <w:pPr>
        <w:spacing w:before="0" w:beforeLines="0" w:after="0" w:afterLines="0" w:line="360" w:lineRule="auto"/>
        <w:jc w:val="center"/>
        <w:rPr>
          <w:rFonts w:ascii="Times New Roman" w:hAnsi="Times New Roman" w:cs="Times New Roman"/>
          <w:sz w:val="28"/>
          <w:szCs w:val="28"/>
        </w:rPr>
        <w:pPrChange w:id="510"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34 </w:t>
      </w:r>
      <w:r>
        <w:rPr>
          <w:rFonts w:ascii="Times New Roman" w:hAnsi="Times New Roman" w:cs="Times New Roman"/>
          <w:sz w:val="28"/>
          <w:szCs w:val="28"/>
          <w:rtl w:val="0"/>
        </w:rPr>
        <w:t>- Сигнал в частотной области с применением окна, 1 струна.</w:t>
      </w:r>
    </w:p>
    <w:p w14:paraId="0000025F">
      <w:pPr>
        <w:spacing w:before="0" w:beforeLines="0" w:after="0" w:afterLines="0" w:line="360" w:lineRule="auto"/>
        <w:jc w:val="center"/>
        <w:rPr>
          <w:rFonts w:ascii="Times New Roman" w:hAnsi="Times New Roman" w:cs="Times New Roman"/>
          <w:sz w:val="28"/>
          <w:szCs w:val="28"/>
        </w:rPr>
        <w:pPrChange w:id="511"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925695" cy="252857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36" name="image25.png"/>
                    <pic:cNvPicPr preferRelativeResize="0"/>
                  </pic:nvPicPr>
                  <pic:blipFill>
                    <a:blip r:embed="rId44"/>
                    <a:srcRect/>
                    <a:stretch>
                      <a:fillRect/>
                    </a:stretch>
                  </pic:blipFill>
                  <pic:spPr>
                    <a:xfrm>
                      <a:off x="0" y="0"/>
                      <a:ext cx="4926219" cy="2528574"/>
                    </a:xfrm>
                    <a:prstGeom prst="rect">
                      <a:avLst/>
                    </a:prstGeom>
                  </pic:spPr>
                </pic:pic>
              </a:graphicData>
            </a:graphic>
          </wp:inline>
        </w:drawing>
      </w:r>
    </w:p>
    <w:p w14:paraId="00000260">
      <w:pPr>
        <w:spacing w:before="0" w:beforeLines="0" w:after="0" w:afterLines="0" w:line="360" w:lineRule="auto"/>
        <w:jc w:val="center"/>
        <w:rPr>
          <w:rFonts w:ascii="Times New Roman" w:hAnsi="Times New Roman" w:cs="Times New Roman"/>
          <w:sz w:val="28"/>
          <w:szCs w:val="28"/>
        </w:rPr>
        <w:pPrChange w:id="512"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35 </w:t>
      </w:r>
      <w:r>
        <w:rPr>
          <w:rFonts w:ascii="Times New Roman" w:hAnsi="Times New Roman" w:cs="Times New Roman"/>
          <w:sz w:val="28"/>
          <w:szCs w:val="28"/>
          <w:rtl w:val="0"/>
        </w:rPr>
        <w:t>- Применение HPS, 1 струна.</w:t>
      </w:r>
    </w:p>
    <w:p w14:paraId="00000261">
      <w:pPr>
        <w:spacing w:before="0" w:beforeLines="0" w:after="0" w:afterLines="0" w:line="360" w:lineRule="auto"/>
        <w:jc w:val="center"/>
        <w:rPr>
          <w:rFonts w:ascii="Times New Roman" w:hAnsi="Times New Roman" w:cs="Times New Roman"/>
          <w:sz w:val="28"/>
          <w:szCs w:val="28"/>
        </w:rPr>
        <w:pPrChange w:id="513" w:author="Карина Гареева" w:date="2025-12-25T00:30:16Z">
          <w:pPr>
            <w:spacing w:before="0" w:after="0" w:line="360" w:lineRule="auto"/>
            <w:jc w:val="center"/>
          </w:pPr>
        </w:pPrChange>
      </w:pPr>
      <w:r>
        <w:rPr>
          <w:rFonts w:ascii="Times New Roman" w:hAnsi="Times New Roman" w:cs="Times New Roman"/>
          <w:sz w:val="28"/>
          <w:szCs w:val="28"/>
        </w:rPr>
        <w:drawing>
          <wp:inline distT="114300" distB="114300" distL="114300" distR="114300">
            <wp:extent cx="4919345" cy="218503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45"/>
                    <a:srcRect/>
                    <a:stretch>
                      <a:fillRect/>
                    </a:stretch>
                  </pic:blipFill>
                  <pic:spPr>
                    <a:xfrm>
                      <a:off x="0" y="0"/>
                      <a:ext cx="4919349" cy="2185361"/>
                    </a:xfrm>
                    <a:prstGeom prst="rect">
                      <a:avLst/>
                    </a:prstGeom>
                  </pic:spPr>
                </pic:pic>
              </a:graphicData>
            </a:graphic>
          </wp:inline>
        </w:drawing>
      </w:r>
    </w:p>
    <w:p w14:paraId="00000262">
      <w:pPr>
        <w:spacing w:before="0" w:beforeLines="0" w:after="0" w:afterLines="0" w:line="360" w:lineRule="auto"/>
        <w:jc w:val="center"/>
        <w:rPr>
          <w:rFonts w:ascii="Times New Roman" w:hAnsi="Times New Roman" w:cs="Times New Roman"/>
          <w:sz w:val="28"/>
          <w:szCs w:val="28"/>
        </w:rPr>
        <w:pPrChange w:id="514" w:author="Карина Гареева" w:date="2025-12-25T00:30:16Z">
          <w:pPr>
            <w:spacing w:before="0" w:after="0" w:line="360" w:lineRule="auto"/>
            <w:jc w:val="center"/>
          </w:pPr>
        </w:pPrChange>
      </w:pPr>
      <w:r>
        <w:rPr>
          <w:rFonts w:ascii="Times New Roman" w:hAnsi="Times New Roman" w:cs="Times New Roman"/>
          <w:sz w:val="28"/>
          <w:szCs w:val="28"/>
          <w:rtl w:val="0"/>
        </w:rPr>
        <w:t xml:space="preserve">Рисунок </w:t>
      </w:r>
      <w:r>
        <w:rPr>
          <w:rFonts w:hint="default" w:ascii="Times New Roman" w:hAnsi="Times New Roman" w:cs="Times New Roman"/>
          <w:sz w:val="28"/>
          <w:szCs w:val="28"/>
          <w:rtl w:val="0"/>
          <w:lang w:val="ru-RU"/>
        </w:rPr>
        <w:t xml:space="preserve">36 </w:t>
      </w:r>
      <w:r>
        <w:rPr>
          <w:rFonts w:ascii="Times New Roman" w:hAnsi="Times New Roman" w:cs="Times New Roman"/>
          <w:sz w:val="28"/>
          <w:szCs w:val="28"/>
          <w:rtl w:val="0"/>
        </w:rPr>
        <w:t>- Полученный результат после применения HPS, 1 струна.</w:t>
      </w:r>
    </w:p>
    <w:p w14:paraId="00000263">
      <w:pPr>
        <w:spacing w:before="0" w:beforeLines="0" w:after="0" w:afterLines="0" w:line="360" w:lineRule="auto"/>
        <w:rPr>
          <w:rFonts w:ascii="Times New Roman" w:hAnsi="Times New Roman" w:cs="Times New Roman"/>
          <w:sz w:val="28"/>
          <w:szCs w:val="28"/>
        </w:rPr>
        <w:pPrChange w:id="515" w:author="Карина Гареева" w:date="2025-12-25T00:30:16Z">
          <w:pPr>
            <w:spacing w:before="0" w:after="0" w:line="360" w:lineRule="auto"/>
          </w:pPr>
        </w:pPrChange>
      </w:pPr>
    </w:p>
    <w:p w14:paraId="00000264">
      <w:pPr>
        <w:spacing w:before="0" w:beforeLines="0" w:after="0" w:afterLines="0" w:line="360" w:lineRule="auto"/>
        <w:rPr>
          <w:rFonts w:ascii="Times New Roman" w:hAnsi="Times New Roman" w:cs="Times New Roman"/>
          <w:sz w:val="28"/>
          <w:szCs w:val="28"/>
        </w:rPr>
        <w:pPrChange w:id="516"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частота = 328.83 Гц, амплитуда = 37.59</w:t>
      </w:r>
    </w:p>
    <w:p w14:paraId="00000265">
      <w:pPr>
        <w:spacing w:before="0" w:beforeLines="0" w:after="0" w:afterLines="0" w:line="360" w:lineRule="auto"/>
        <w:rPr>
          <w:rFonts w:ascii="Times New Roman" w:hAnsi="Times New Roman" w:cs="Times New Roman"/>
          <w:sz w:val="28"/>
          <w:szCs w:val="28"/>
        </w:rPr>
        <w:pPrChange w:id="517"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with Hanning: частота = c, амплитуда = 27.27</w:t>
      </w:r>
    </w:p>
    <w:p w14:paraId="00000266">
      <w:pPr>
        <w:spacing w:before="0" w:beforeLines="0" w:after="0" w:afterLines="0" w:line="360" w:lineRule="auto"/>
        <w:rPr>
          <w:rFonts w:ascii="Times New Roman" w:hAnsi="Times New Roman" w:cs="Times New Roman"/>
          <w:sz w:val="28"/>
          <w:szCs w:val="28"/>
        </w:rPr>
        <w:pPrChange w:id="518" w:author="Карина Гареева" w:date="2025-12-25T00:30:16Z">
          <w:pPr>
            <w:spacing w:before="0" w:after="0" w:line="360" w:lineRule="auto"/>
          </w:pPr>
        </w:pPrChange>
      </w:pPr>
      <w:r>
        <w:rPr>
          <w:rFonts w:ascii="Times New Roman" w:hAnsi="Times New Roman" w:cs="Times New Roman"/>
          <w:sz w:val="28"/>
          <w:szCs w:val="28"/>
          <w:rtl w:val="0"/>
        </w:rPr>
        <w:t>Основная гармоника (HPS): частота = 329.17 Гц</w:t>
      </w:r>
    </w:p>
    <w:p w14:paraId="00000267">
      <w:pPr>
        <w:spacing w:before="0" w:beforeLines="0" w:after="0" w:afterLines="0" w:line="360" w:lineRule="auto"/>
        <w:ind w:left="0" w:firstLine="0"/>
        <w:jc w:val="center"/>
        <w:rPr>
          <w:rFonts w:ascii="Times New Roman" w:hAnsi="Times New Roman" w:eastAsia="Times New Roman" w:cs="Times New Roman"/>
          <w:b/>
          <w:bCs/>
          <w:sz w:val="28"/>
          <w:szCs w:val="28"/>
        </w:rPr>
        <w:pPrChange w:id="519" w:author="Карина Гареева" w:date="2025-12-25T00:30:16Z">
          <w:pPr>
            <w:spacing w:before="0" w:after="0" w:line="360" w:lineRule="auto"/>
            <w:ind w:left="0" w:firstLine="0"/>
          </w:pPr>
        </w:pPrChange>
      </w:pPr>
      <w:r>
        <w:rPr>
          <w:rFonts w:ascii="Times New Roman" w:hAnsi="Times New Roman" w:eastAsia="Times New Roman" w:cs="Times New Roman"/>
          <w:b/>
          <w:bCs/>
          <w:sz w:val="28"/>
          <w:szCs w:val="28"/>
          <w:rtl w:val="0"/>
        </w:rPr>
        <w:t>Сводная таблица результатов тестовых запусков алгоритма</w:t>
      </w:r>
    </w:p>
    <w:p w14:paraId="00000268">
      <w:pPr>
        <w:spacing w:before="0" w:beforeLines="0" w:after="0" w:afterLines="0" w:line="360" w:lineRule="auto"/>
        <w:ind w:left="0" w:firstLine="0"/>
        <w:jc w:val="right"/>
        <w:rPr>
          <w:rFonts w:ascii="Times New Roman" w:hAnsi="Times New Roman" w:eastAsia="Times New Roman" w:cs="Times New Roman"/>
          <w:sz w:val="28"/>
          <w:szCs w:val="28"/>
        </w:rPr>
        <w:pPrChange w:id="520" w:author="Карина Гареева" w:date="2025-12-25T00:30:16Z">
          <w:pPr>
            <w:spacing w:before="0" w:after="0" w:line="360" w:lineRule="auto"/>
            <w:ind w:left="0" w:firstLine="0"/>
            <w:jc w:val="right"/>
          </w:pPr>
        </w:pPrChange>
      </w:pPr>
      <w:r>
        <w:rPr>
          <w:rFonts w:ascii="Times New Roman" w:hAnsi="Times New Roman" w:eastAsia="Times New Roman" w:cs="Times New Roman"/>
          <w:sz w:val="28"/>
          <w:szCs w:val="28"/>
          <w:rtl w:val="0"/>
        </w:rPr>
        <w:t>Таблица 3 - Результаты анализа csv файлов</w:t>
      </w:r>
    </w:p>
    <w:tbl>
      <w:tblPr>
        <w:tblStyle w:val="27"/>
        <w:tblW w:w="9029"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504"/>
        <w:gridCol w:w="1504"/>
        <w:gridCol w:w="1504"/>
        <w:gridCol w:w="1504"/>
        <w:gridCol w:w="1504"/>
        <w:gridCol w:w="1504"/>
      </w:tblGrid>
      <w:tr w14:paraId="73877B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FFFFFF"/>
            <w:tcMar>
              <w:top w:w="100" w:type="dxa"/>
              <w:left w:w="100" w:type="dxa"/>
              <w:bottom w:w="100" w:type="dxa"/>
              <w:right w:w="100" w:type="dxa"/>
            </w:tcMar>
            <w:vAlign w:val="top"/>
          </w:tcPr>
          <w:p w14:paraId="000002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21"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Струна</w:t>
            </w:r>
          </w:p>
        </w:tc>
        <w:tc>
          <w:tcPr>
            <w:shd w:val="clear" w:color="auto" w:fill="FFFFFF"/>
            <w:tcMar>
              <w:top w:w="100" w:type="dxa"/>
              <w:left w:w="100" w:type="dxa"/>
              <w:bottom w:w="100" w:type="dxa"/>
              <w:right w:w="100" w:type="dxa"/>
            </w:tcMar>
            <w:vAlign w:val="top"/>
          </w:tcPr>
          <w:p w14:paraId="000002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22"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Эталонная частота</w:t>
            </w:r>
          </w:p>
        </w:tc>
        <w:tc>
          <w:tcPr>
            <w:shd w:val="clear" w:color="auto" w:fill="FFFFFF"/>
            <w:tcMar>
              <w:top w:w="100" w:type="dxa"/>
              <w:left w:w="100" w:type="dxa"/>
              <w:bottom w:w="100" w:type="dxa"/>
              <w:right w:w="100" w:type="dxa"/>
            </w:tcMar>
            <w:vAlign w:val="top"/>
          </w:tcPr>
          <w:p w14:paraId="000002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23"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Частота, найденная без применения окна</w:t>
            </w:r>
          </w:p>
        </w:tc>
        <w:tc>
          <w:tcPr>
            <w:shd w:val="clear" w:color="auto" w:fill="FFFFFF"/>
            <w:tcMar>
              <w:top w:w="100" w:type="dxa"/>
              <w:left w:w="100" w:type="dxa"/>
              <w:bottom w:w="100" w:type="dxa"/>
              <w:right w:w="100" w:type="dxa"/>
            </w:tcMar>
            <w:vAlign w:val="top"/>
          </w:tcPr>
          <w:p w14:paraId="000002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24"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 xml:space="preserve">Частота, найденная с применением окна </w:t>
            </w:r>
          </w:p>
        </w:tc>
        <w:tc>
          <w:tcPr>
            <w:shd w:val="clear" w:color="auto" w:fill="FFFFFF"/>
            <w:tcMar>
              <w:top w:w="100" w:type="dxa"/>
              <w:left w:w="100" w:type="dxa"/>
              <w:bottom w:w="100" w:type="dxa"/>
              <w:right w:w="100" w:type="dxa"/>
            </w:tcMar>
            <w:vAlign w:val="top"/>
          </w:tcPr>
          <w:p w14:paraId="000002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25"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Частота, найденная после применения HPS</w:t>
            </w:r>
          </w:p>
        </w:tc>
        <w:tc>
          <w:tcPr>
            <w:shd w:val="clear" w:color="auto" w:fill="FFFFFF"/>
            <w:tcMar>
              <w:top w:w="100" w:type="dxa"/>
              <w:left w:w="100" w:type="dxa"/>
              <w:bottom w:w="100" w:type="dxa"/>
              <w:right w:w="100" w:type="dxa"/>
            </w:tcMar>
            <w:vAlign w:val="top"/>
          </w:tcPr>
          <w:p w14:paraId="000002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26"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Ошибка</w:t>
            </w:r>
          </w:p>
        </w:tc>
      </w:tr>
      <w:tr w14:paraId="700AD01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FFFFFF"/>
            <w:tcMar>
              <w:top w:w="100" w:type="dxa"/>
              <w:left w:w="100" w:type="dxa"/>
              <w:bottom w:w="100" w:type="dxa"/>
              <w:right w:w="100" w:type="dxa"/>
            </w:tcMar>
            <w:vAlign w:val="top"/>
          </w:tcPr>
          <w:p w14:paraId="000002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27"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6</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270">
            <w:pPr>
              <w:widowControl w:val="0"/>
              <w:spacing w:before="0" w:beforeLines="0" w:after="0" w:afterLines="0" w:line="360" w:lineRule="auto"/>
              <w:jc w:val="center"/>
              <w:rPr>
                <w:rFonts w:ascii="Times New Roman" w:hAnsi="Times New Roman" w:eastAsia="Times New Roman" w:cs="Times New Roman"/>
                <w:color w:val="18181B"/>
                <w:sz w:val="28"/>
                <w:szCs w:val="28"/>
              </w:rPr>
              <w:pPrChange w:id="528"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82,41</w:t>
            </w:r>
          </w:p>
        </w:tc>
        <w:tc>
          <w:tcPr>
            <w:shd w:val="clear" w:color="auto" w:fill="auto"/>
            <w:tcMar>
              <w:top w:w="100" w:type="dxa"/>
              <w:left w:w="100" w:type="dxa"/>
              <w:bottom w:w="100" w:type="dxa"/>
              <w:right w:w="100" w:type="dxa"/>
            </w:tcMar>
            <w:vAlign w:val="top"/>
          </w:tcPr>
          <w:p w14:paraId="00000271">
            <w:pPr>
              <w:spacing w:before="0" w:beforeLines="0" w:after="0" w:afterLines="0" w:line="360" w:lineRule="auto"/>
              <w:jc w:val="center"/>
              <w:rPr>
                <w:rFonts w:ascii="Times New Roman" w:hAnsi="Times New Roman" w:eastAsia="Times New Roman" w:cs="Times New Roman"/>
                <w:sz w:val="28"/>
                <w:szCs w:val="28"/>
              </w:rPr>
              <w:pPrChange w:id="529"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164.00</w:t>
            </w:r>
          </w:p>
        </w:tc>
        <w:tc>
          <w:tcPr>
            <w:shd w:val="clear" w:color="auto" w:fill="auto"/>
            <w:tcMar>
              <w:top w:w="100" w:type="dxa"/>
              <w:left w:w="100" w:type="dxa"/>
              <w:bottom w:w="100" w:type="dxa"/>
              <w:right w:w="100" w:type="dxa"/>
            </w:tcMar>
            <w:vAlign w:val="top"/>
          </w:tcPr>
          <w:p w14:paraId="00000272">
            <w:pPr>
              <w:spacing w:before="0" w:beforeLines="0" w:after="0" w:afterLines="0" w:line="360" w:lineRule="auto"/>
              <w:jc w:val="center"/>
              <w:rPr>
                <w:rFonts w:ascii="Times New Roman" w:hAnsi="Times New Roman" w:eastAsia="Times New Roman" w:cs="Times New Roman"/>
                <w:sz w:val="28"/>
                <w:szCs w:val="28"/>
              </w:rPr>
              <w:pPrChange w:id="530"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164.35</w:t>
            </w:r>
          </w:p>
        </w:tc>
        <w:tc>
          <w:tcPr>
            <w:shd w:val="clear" w:color="auto" w:fill="auto"/>
            <w:tcMar>
              <w:top w:w="100" w:type="dxa"/>
              <w:left w:w="100" w:type="dxa"/>
              <w:bottom w:w="100" w:type="dxa"/>
              <w:right w:w="100" w:type="dxa"/>
            </w:tcMar>
            <w:vAlign w:val="top"/>
          </w:tcPr>
          <w:p w14:paraId="00000273">
            <w:pPr>
              <w:spacing w:before="0" w:beforeLines="0" w:after="0" w:afterLines="0" w:line="360" w:lineRule="auto"/>
              <w:jc w:val="center"/>
              <w:rPr>
                <w:rFonts w:ascii="Times New Roman" w:hAnsi="Times New Roman" w:eastAsia="Times New Roman" w:cs="Times New Roman"/>
                <w:sz w:val="28"/>
                <w:szCs w:val="28"/>
              </w:rPr>
              <w:pPrChange w:id="531"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82.35</w:t>
            </w:r>
          </w:p>
        </w:tc>
        <w:tc>
          <w:tcPr>
            <w:shd w:val="clear" w:color="auto" w:fill="auto"/>
            <w:tcMar>
              <w:top w:w="100" w:type="dxa"/>
              <w:left w:w="100" w:type="dxa"/>
              <w:bottom w:w="100" w:type="dxa"/>
              <w:right w:w="100" w:type="dxa"/>
            </w:tcMar>
            <w:vAlign w:val="top"/>
          </w:tcPr>
          <w:p w14:paraId="00000274">
            <w:pPr>
              <w:spacing w:before="0" w:beforeLines="0" w:after="0" w:afterLines="0" w:line="360" w:lineRule="auto"/>
              <w:jc w:val="center"/>
              <w:rPr>
                <w:rFonts w:ascii="Times New Roman" w:hAnsi="Times New Roman" w:eastAsia="Times New Roman" w:cs="Times New Roman"/>
                <w:sz w:val="28"/>
                <w:szCs w:val="28"/>
              </w:rPr>
              <w:pPrChange w:id="532"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0,14</w:t>
            </w:r>
          </w:p>
        </w:tc>
      </w:tr>
      <w:tr w14:paraId="06BD2B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FFFFFF"/>
            <w:tcMar>
              <w:top w:w="100" w:type="dxa"/>
              <w:left w:w="100" w:type="dxa"/>
              <w:bottom w:w="100" w:type="dxa"/>
              <w:right w:w="100" w:type="dxa"/>
            </w:tcMar>
            <w:vAlign w:val="top"/>
          </w:tcPr>
          <w:p w14:paraId="000002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33"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5</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276">
            <w:pPr>
              <w:widowControl w:val="0"/>
              <w:spacing w:before="0" w:beforeLines="0" w:after="0" w:afterLines="0" w:line="360" w:lineRule="auto"/>
              <w:jc w:val="center"/>
              <w:rPr>
                <w:rFonts w:ascii="Times New Roman" w:hAnsi="Times New Roman" w:eastAsia="Times New Roman" w:cs="Times New Roman"/>
                <w:color w:val="18181B"/>
                <w:sz w:val="28"/>
                <w:szCs w:val="28"/>
              </w:rPr>
              <w:pPrChange w:id="534"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110,00</w:t>
            </w:r>
          </w:p>
        </w:tc>
        <w:tc>
          <w:tcPr>
            <w:shd w:val="clear" w:color="auto" w:fill="auto"/>
            <w:tcMar>
              <w:top w:w="100" w:type="dxa"/>
              <w:left w:w="100" w:type="dxa"/>
              <w:bottom w:w="100" w:type="dxa"/>
              <w:right w:w="100" w:type="dxa"/>
            </w:tcMar>
            <w:vAlign w:val="top"/>
          </w:tcPr>
          <w:p w14:paraId="00000277">
            <w:pPr>
              <w:spacing w:before="0" w:beforeLines="0" w:after="0" w:afterLines="0" w:line="360" w:lineRule="auto"/>
              <w:jc w:val="center"/>
              <w:rPr>
                <w:rFonts w:ascii="Times New Roman" w:hAnsi="Times New Roman" w:eastAsia="Times New Roman" w:cs="Times New Roman"/>
                <w:sz w:val="28"/>
                <w:szCs w:val="28"/>
              </w:rPr>
              <w:pPrChange w:id="535"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330.53</w:t>
            </w:r>
          </w:p>
        </w:tc>
        <w:tc>
          <w:tcPr>
            <w:shd w:val="clear" w:color="auto" w:fill="auto"/>
            <w:tcMar>
              <w:top w:w="100" w:type="dxa"/>
              <w:left w:w="100" w:type="dxa"/>
              <w:bottom w:w="100" w:type="dxa"/>
              <w:right w:w="100" w:type="dxa"/>
            </w:tcMar>
            <w:vAlign w:val="top"/>
          </w:tcPr>
          <w:p w14:paraId="00000278">
            <w:pPr>
              <w:spacing w:before="0" w:beforeLines="0" w:after="0" w:afterLines="0" w:line="360" w:lineRule="auto"/>
              <w:jc w:val="center"/>
              <w:rPr>
                <w:rFonts w:ascii="Times New Roman" w:hAnsi="Times New Roman" w:eastAsia="Times New Roman" w:cs="Times New Roman"/>
                <w:sz w:val="28"/>
                <w:szCs w:val="28"/>
              </w:rPr>
              <w:pPrChange w:id="536"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330.53</w:t>
            </w:r>
          </w:p>
        </w:tc>
        <w:tc>
          <w:tcPr>
            <w:shd w:val="clear" w:color="auto" w:fill="auto"/>
            <w:tcMar>
              <w:top w:w="100" w:type="dxa"/>
              <w:left w:w="100" w:type="dxa"/>
              <w:bottom w:w="100" w:type="dxa"/>
              <w:right w:w="100" w:type="dxa"/>
            </w:tcMar>
            <w:vAlign w:val="top"/>
          </w:tcPr>
          <w:p w14:paraId="00000279">
            <w:pPr>
              <w:spacing w:before="0" w:beforeLines="0" w:after="0" w:afterLines="0" w:line="360" w:lineRule="auto"/>
              <w:jc w:val="center"/>
              <w:rPr>
                <w:rFonts w:ascii="Times New Roman" w:hAnsi="Times New Roman" w:eastAsia="Times New Roman" w:cs="Times New Roman"/>
                <w:sz w:val="28"/>
                <w:szCs w:val="28"/>
              </w:rPr>
              <w:pPrChange w:id="537"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110.42</w:t>
            </w:r>
          </w:p>
        </w:tc>
        <w:tc>
          <w:tcPr>
            <w:shd w:val="clear" w:color="auto" w:fill="auto"/>
            <w:tcMar>
              <w:top w:w="100" w:type="dxa"/>
              <w:left w:w="100" w:type="dxa"/>
              <w:bottom w:w="100" w:type="dxa"/>
              <w:right w:w="100" w:type="dxa"/>
            </w:tcMar>
            <w:vAlign w:val="top"/>
          </w:tcPr>
          <w:p w14:paraId="0000027A">
            <w:pPr>
              <w:spacing w:before="0" w:beforeLines="0" w:after="0" w:afterLines="0" w:line="360" w:lineRule="auto"/>
              <w:jc w:val="center"/>
              <w:rPr>
                <w:rFonts w:ascii="Times New Roman" w:hAnsi="Times New Roman" w:eastAsia="Times New Roman" w:cs="Times New Roman"/>
                <w:sz w:val="28"/>
                <w:szCs w:val="28"/>
              </w:rPr>
              <w:pPrChange w:id="538"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0,42</w:t>
            </w:r>
          </w:p>
        </w:tc>
      </w:tr>
      <w:tr w14:paraId="5EF52D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FFFFFF"/>
            <w:tcMar>
              <w:top w:w="100" w:type="dxa"/>
              <w:left w:w="100" w:type="dxa"/>
              <w:bottom w:w="100" w:type="dxa"/>
              <w:right w:w="100" w:type="dxa"/>
            </w:tcMar>
            <w:vAlign w:val="top"/>
          </w:tcPr>
          <w:p w14:paraId="000002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39"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4</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27C">
            <w:pPr>
              <w:widowControl w:val="0"/>
              <w:spacing w:before="0" w:beforeLines="0" w:after="0" w:afterLines="0" w:line="360" w:lineRule="auto"/>
              <w:jc w:val="center"/>
              <w:rPr>
                <w:rFonts w:ascii="Times New Roman" w:hAnsi="Times New Roman" w:eastAsia="Times New Roman" w:cs="Times New Roman"/>
                <w:color w:val="18181B"/>
                <w:sz w:val="28"/>
                <w:szCs w:val="28"/>
              </w:rPr>
              <w:pPrChange w:id="540"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146,83</w:t>
            </w:r>
          </w:p>
        </w:tc>
        <w:tc>
          <w:tcPr>
            <w:shd w:val="clear" w:color="auto" w:fill="auto"/>
            <w:tcMar>
              <w:top w:w="100" w:type="dxa"/>
              <w:left w:w="100" w:type="dxa"/>
              <w:bottom w:w="100" w:type="dxa"/>
              <w:right w:w="100" w:type="dxa"/>
            </w:tcMar>
            <w:vAlign w:val="top"/>
          </w:tcPr>
          <w:p w14:paraId="0000027D">
            <w:pPr>
              <w:spacing w:before="0" w:beforeLines="0" w:after="0" w:afterLines="0" w:line="360" w:lineRule="auto"/>
              <w:jc w:val="center"/>
              <w:rPr>
                <w:rFonts w:ascii="Times New Roman" w:hAnsi="Times New Roman" w:eastAsia="Times New Roman" w:cs="Times New Roman"/>
                <w:sz w:val="28"/>
                <w:szCs w:val="28"/>
              </w:rPr>
              <w:pPrChange w:id="541"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293.15</w:t>
            </w:r>
          </w:p>
        </w:tc>
        <w:tc>
          <w:tcPr>
            <w:shd w:val="clear" w:color="auto" w:fill="auto"/>
            <w:tcMar>
              <w:top w:w="100" w:type="dxa"/>
              <w:left w:w="100" w:type="dxa"/>
              <w:bottom w:w="100" w:type="dxa"/>
              <w:right w:w="100" w:type="dxa"/>
            </w:tcMar>
            <w:vAlign w:val="top"/>
          </w:tcPr>
          <w:p w14:paraId="0000027E">
            <w:pPr>
              <w:spacing w:before="0" w:beforeLines="0" w:after="0" w:afterLines="0" w:line="360" w:lineRule="auto"/>
              <w:jc w:val="center"/>
              <w:rPr>
                <w:rFonts w:ascii="Times New Roman" w:hAnsi="Times New Roman" w:eastAsia="Times New Roman" w:cs="Times New Roman"/>
                <w:sz w:val="28"/>
                <w:szCs w:val="28"/>
              </w:rPr>
              <w:pPrChange w:id="542"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293.46</w:t>
            </w:r>
          </w:p>
        </w:tc>
        <w:tc>
          <w:tcPr>
            <w:shd w:val="clear" w:color="auto" w:fill="auto"/>
            <w:tcMar>
              <w:top w:w="100" w:type="dxa"/>
              <w:left w:w="100" w:type="dxa"/>
              <w:bottom w:w="100" w:type="dxa"/>
              <w:right w:w="100" w:type="dxa"/>
            </w:tcMar>
            <w:vAlign w:val="top"/>
          </w:tcPr>
          <w:p w14:paraId="0000027F">
            <w:pPr>
              <w:spacing w:before="0" w:beforeLines="0" w:after="0" w:afterLines="0" w:line="360" w:lineRule="auto"/>
              <w:jc w:val="center"/>
              <w:rPr>
                <w:rFonts w:ascii="Times New Roman" w:hAnsi="Times New Roman" w:eastAsia="Times New Roman" w:cs="Times New Roman"/>
                <w:sz w:val="28"/>
                <w:szCs w:val="28"/>
              </w:rPr>
              <w:pPrChange w:id="543"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146.58</w:t>
            </w:r>
          </w:p>
        </w:tc>
        <w:tc>
          <w:tcPr>
            <w:shd w:val="clear" w:color="auto" w:fill="auto"/>
            <w:tcMar>
              <w:top w:w="100" w:type="dxa"/>
              <w:left w:w="100" w:type="dxa"/>
              <w:bottom w:w="100" w:type="dxa"/>
              <w:right w:w="100" w:type="dxa"/>
            </w:tcMar>
            <w:vAlign w:val="top"/>
          </w:tcPr>
          <w:p w14:paraId="00000280">
            <w:pPr>
              <w:spacing w:before="0" w:beforeLines="0" w:after="0" w:afterLines="0" w:line="360" w:lineRule="auto"/>
              <w:jc w:val="center"/>
              <w:rPr>
                <w:rFonts w:ascii="Times New Roman" w:hAnsi="Times New Roman" w:eastAsia="Times New Roman" w:cs="Times New Roman"/>
                <w:sz w:val="28"/>
                <w:szCs w:val="28"/>
              </w:rPr>
              <w:pPrChange w:id="544"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0,25</w:t>
            </w:r>
          </w:p>
        </w:tc>
      </w:tr>
      <w:tr w14:paraId="72D8EE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FFFFFF"/>
            <w:tcMar>
              <w:top w:w="100" w:type="dxa"/>
              <w:left w:w="100" w:type="dxa"/>
              <w:bottom w:w="100" w:type="dxa"/>
              <w:right w:w="100" w:type="dxa"/>
            </w:tcMar>
            <w:vAlign w:val="top"/>
          </w:tcPr>
          <w:p w14:paraId="000002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45"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3</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282">
            <w:pPr>
              <w:widowControl w:val="0"/>
              <w:spacing w:before="0" w:beforeLines="0" w:after="0" w:afterLines="0" w:line="360" w:lineRule="auto"/>
              <w:jc w:val="center"/>
              <w:rPr>
                <w:rFonts w:ascii="Times New Roman" w:hAnsi="Times New Roman" w:eastAsia="Times New Roman" w:cs="Times New Roman"/>
                <w:color w:val="18181B"/>
                <w:sz w:val="28"/>
                <w:szCs w:val="28"/>
              </w:rPr>
              <w:pPrChange w:id="546"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196,00</w:t>
            </w:r>
          </w:p>
        </w:tc>
        <w:tc>
          <w:tcPr>
            <w:shd w:val="clear" w:color="auto" w:fill="auto"/>
            <w:tcMar>
              <w:top w:w="100" w:type="dxa"/>
              <w:left w:w="100" w:type="dxa"/>
              <w:bottom w:w="100" w:type="dxa"/>
              <w:right w:w="100" w:type="dxa"/>
            </w:tcMar>
            <w:vAlign w:val="top"/>
          </w:tcPr>
          <w:p w14:paraId="00000283">
            <w:pPr>
              <w:spacing w:before="0" w:beforeLines="0" w:after="0" w:afterLines="0" w:line="360" w:lineRule="auto"/>
              <w:jc w:val="center"/>
              <w:rPr>
                <w:rFonts w:ascii="Times New Roman" w:hAnsi="Times New Roman" w:eastAsia="Times New Roman" w:cs="Times New Roman"/>
                <w:sz w:val="28"/>
                <w:szCs w:val="28"/>
              </w:rPr>
              <w:pPrChange w:id="547"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585.00 Гц</w:t>
            </w:r>
          </w:p>
        </w:tc>
        <w:tc>
          <w:tcPr>
            <w:shd w:val="clear" w:color="auto" w:fill="auto"/>
            <w:tcMar>
              <w:top w:w="100" w:type="dxa"/>
              <w:left w:w="100" w:type="dxa"/>
              <w:bottom w:w="100" w:type="dxa"/>
              <w:right w:w="100" w:type="dxa"/>
            </w:tcMar>
            <w:vAlign w:val="top"/>
          </w:tcPr>
          <w:p w14:paraId="00000284">
            <w:pPr>
              <w:spacing w:before="0" w:beforeLines="0" w:after="0" w:afterLines="0" w:line="360" w:lineRule="auto"/>
              <w:jc w:val="center"/>
              <w:rPr>
                <w:rFonts w:ascii="Times New Roman" w:hAnsi="Times New Roman" w:eastAsia="Times New Roman" w:cs="Times New Roman"/>
                <w:sz w:val="28"/>
                <w:szCs w:val="28"/>
              </w:rPr>
              <w:pPrChange w:id="548"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585.00</w:t>
            </w:r>
          </w:p>
        </w:tc>
        <w:tc>
          <w:tcPr>
            <w:shd w:val="clear" w:color="auto" w:fill="auto"/>
            <w:tcMar>
              <w:top w:w="100" w:type="dxa"/>
              <w:left w:w="100" w:type="dxa"/>
              <w:bottom w:w="100" w:type="dxa"/>
              <w:right w:w="100" w:type="dxa"/>
            </w:tcMar>
            <w:vAlign w:val="top"/>
          </w:tcPr>
          <w:p w14:paraId="00000285">
            <w:pPr>
              <w:spacing w:before="0" w:beforeLines="0" w:after="0" w:afterLines="0" w:line="360" w:lineRule="auto"/>
              <w:jc w:val="center"/>
              <w:rPr>
                <w:rFonts w:ascii="Times New Roman" w:hAnsi="Times New Roman" w:eastAsia="Times New Roman" w:cs="Times New Roman"/>
                <w:sz w:val="28"/>
                <w:szCs w:val="28"/>
              </w:rPr>
              <w:pPrChange w:id="549"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195.00</w:t>
            </w:r>
          </w:p>
        </w:tc>
        <w:tc>
          <w:tcPr>
            <w:shd w:val="clear" w:color="auto" w:fill="auto"/>
            <w:tcMar>
              <w:top w:w="100" w:type="dxa"/>
              <w:left w:w="100" w:type="dxa"/>
              <w:bottom w:w="100" w:type="dxa"/>
              <w:right w:w="100" w:type="dxa"/>
            </w:tcMar>
            <w:vAlign w:val="top"/>
          </w:tcPr>
          <w:p w14:paraId="00000286">
            <w:pPr>
              <w:spacing w:before="0" w:beforeLines="0" w:after="0" w:afterLines="0" w:line="360" w:lineRule="auto"/>
              <w:jc w:val="center"/>
              <w:rPr>
                <w:rFonts w:ascii="Times New Roman" w:hAnsi="Times New Roman" w:eastAsia="Times New Roman" w:cs="Times New Roman"/>
                <w:sz w:val="28"/>
                <w:szCs w:val="28"/>
              </w:rPr>
              <w:pPrChange w:id="550"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1,00</w:t>
            </w:r>
          </w:p>
        </w:tc>
      </w:tr>
      <w:tr w14:paraId="6048812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FFFFFF"/>
            <w:tcMar>
              <w:top w:w="100" w:type="dxa"/>
              <w:left w:w="100" w:type="dxa"/>
              <w:bottom w:w="100" w:type="dxa"/>
              <w:right w:w="100" w:type="dxa"/>
            </w:tcMar>
            <w:vAlign w:val="top"/>
          </w:tcPr>
          <w:p w14:paraId="000002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51"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2</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288">
            <w:pPr>
              <w:widowControl w:val="0"/>
              <w:spacing w:before="0" w:beforeLines="0" w:after="0" w:afterLines="0" w:line="360" w:lineRule="auto"/>
              <w:jc w:val="center"/>
              <w:rPr>
                <w:rFonts w:ascii="Times New Roman" w:hAnsi="Times New Roman" w:eastAsia="Times New Roman" w:cs="Times New Roman"/>
                <w:color w:val="18181B"/>
                <w:sz w:val="28"/>
                <w:szCs w:val="28"/>
              </w:rPr>
              <w:pPrChange w:id="552"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246,94</w:t>
            </w:r>
          </w:p>
        </w:tc>
        <w:tc>
          <w:tcPr>
            <w:shd w:val="clear" w:color="auto" w:fill="auto"/>
            <w:tcMar>
              <w:top w:w="100" w:type="dxa"/>
              <w:left w:w="100" w:type="dxa"/>
              <w:bottom w:w="100" w:type="dxa"/>
              <w:right w:w="100" w:type="dxa"/>
            </w:tcMar>
            <w:vAlign w:val="top"/>
          </w:tcPr>
          <w:p w14:paraId="00000289">
            <w:pPr>
              <w:spacing w:before="0" w:beforeLines="0" w:after="0" w:afterLines="0" w:line="360" w:lineRule="auto"/>
              <w:jc w:val="center"/>
              <w:rPr>
                <w:rFonts w:ascii="Times New Roman" w:hAnsi="Times New Roman" w:eastAsia="Times New Roman" w:cs="Times New Roman"/>
                <w:sz w:val="28"/>
                <w:szCs w:val="28"/>
              </w:rPr>
              <w:pPrChange w:id="553"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740.60</w:t>
            </w:r>
          </w:p>
        </w:tc>
        <w:tc>
          <w:tcPr>
            <w:shd w:val="clear" w:color="auto" w:fill="auto"/>
            <w:tcMar>
              <w:top w:w="100" w:type="dxa"/>
              <w:left w:w="100" w:type="dxa"/>
              <w:bottom w:w="100" w:type="dxa"/>
              <w:right w:w="100" w:type="dxa"/>
            </w:tcMar>
            <w:vAlign w:val="top"/>
          </w:tcPr>
          <w:p w14:paraId="0000028A">
            <w:pPr>
              <w:spacing w:before="0" w:beforeLines="0" w:after="0" w:afterLines="0" w:line="360" w:lineRule="auto"/>
              <w:jc w:val="center"/>
              <w:rPr>
                <w:rFonts w:ascii="Times New Roman" w:hAnsi="Times New Roman" w:eastAsia="Times New Roman" w:cs="Times New Roman"/>
                <w:sz w:val="28"/>
                <w:szCs w:val="28"/>
              </w:rPr>
              <w:pPrChange w:id="554"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740.60</w:t>
            </w:r>
          </w:p>
        </w:tc>
        <w:tc>
          <w:tcPr>
            <w:shd w:val="clear" w:color="auto" w:fill="auto"/>
            <w:tcMar>
              <w:top w:w="100" w:type="dxa"/>
              <w:left w:w="100" w:type="dxa"/>
              <w:bottom w:w="100" w:type="dxa"/>
              <w:right w:w="100" w:type="dxa"/>
            </w:tcMar>
            <w:vAlign w:val="top"/>
          </w:tcPr>
          <w:p w14:paraId="0000028B">
            <w:pPr>
              <w:spacing w:before="0" w:beforeLines="0" w:after="0" w:afterLines="0" w:line="360" w:lineRule="auto"/>
              <w:jc w:val="center"/>
              <w:rPr>
                <w:rFonts w:ascii="Times New Roman" w:hAnsi="Times New Roman" w:eastAsia="Times New Roman" w:cs="Times New Roman"/>
                <w:sz w:val="28"/>
                <w:szCs w:val="28"/>
              </w:rPr>
              <w:pPrChange w:id="555"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247.10</w:t>
            </w:r>
          </w:p>
        </w:tc>
        <w:tc>
          <w:tcPr>
            <w:shd w:val="clear" w:color="auto" w:fill="auto"/>
            <w:tcMar>
              <w:top w:w="100" w:type="dxa"/>
              <w:left w:w="100" w:type="dxa"/>
              <w:bottom w:w="100" w:type="dxa"/>
              <w:right w:w="100" w:type="dxa"/>
            </w:tcMar>
            <w:vAlign w:val="top"/>
          </w:tcPr>
          <w:p w14:paraId="0000028C">
            <w:pPr>
              <w:spacing w:before="0" w:beforeLines="0" w:after="0" w:afterLines="0" w:line="360" w:lineRule="auto"/>
              <w:jc w:val="center"/>
              <w:rPr>
                <w:rFonts w:ascii="Times New Roman" w:hAnsi="Times New Roman" w:eastAsia="Times New Roman" w:cs="Times New Roman"/>
                <w:sz w:val="28"/>
                <w:szCs w:val="28"/>
              </w:rPr>
              <w:pPrChange w:id="556"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0,16</w:t>
            </w:r>
          </w:p>
        </w:tc>
      </w:tr>
      <w:tr w14:paraId="603E26C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FFFFFF"/>
            <w:tcMar>
              <w:top w:w="100" w:type="dxa"/>
              <w:left w:w="100" w:type="dxa"/>
              <w:bottom w:w="100" w:type="dxa"/>
              <w:right w:w="100" w:type="dxa"/>
            </w:tcMar>
            <w:vAlign w:val="top"/>
          </w:tcPr>
          <w:p w14:paraId="000002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beforeLines="0" w:after="0" w:afterLines="0" w:line="360" w:lineRule="auto"/>
              <w:ind w:left="0" w:right="0" w:firstLine="0"/>
              <w:jc w:val="center"/>
              <w:rPr>
                <w:rFonts w:ascii="Times New Roman" w:hAnsi="Times New Roman" w:eastAsia="Times New Roman" w:cs="Times New Roman"/>
                <w:b/>
                <w:bCs/>
                <w:sz w:val="28"/>
                <w:szCs w:val="28"/>
              </w:rPr>
              <w:pPrChange w:id="557" w:author="Карина Гареева" w:date="2025-12-25T00:30:16Z">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pPr>
              </w:pPrChange>
            </w:pPr>
            <w:r>
              <w:rPr>
                <w:rFonts w:ascii="Times New Roman" w:hAnsi="Times New Roman" w:eastAsia="Times New Roman" w:cs="Times New Roman"/>
                <w:b/>
                <w:bCs/>
                <w:sz w:val="28"/>
                <w:szCs w:val="28"/>
                <w:rtl w:val="0"/>
              </w:rPr>
              <w:t>1</w:t>
            </w:r>
          </w:p>
        </w:tc>
        <w:tc>
          <w:tcPr>
            <w:tcBorders>
              <w:top w:val="single" w:color="000000" w:sz="4" w:space="0"/>
              <w:left w:val="single" w:color="000000" w:sz="4" w:space="0"/>
              <w:bottom w:val="single" w:color="000000" w:sz="4" w:space="0"/>
              <w:right w:val="single" w:color="000000" w:sz="4" w:space="0"/>
            </w:tcBorders>
            <w:tcMar>
              <w:top w:w="40" w:type="dxa"/>
              <w:left w:w="100" w:type="dxa"/>
              <w:bottom w:w="40" w:type="dxa"/>
              <w:right w:w="100" w:type="dxa"/>
            </w:tcMar>
            <w:vAlign w:val="top"/>
          </w:tcPr>
          <w:p w14:paraId="0000028E">
            <w:pPr>
              <w:widowControl w:val="0"/>
              <w:spacing w:before="0" w:beforeLines="0" w:after="0" w:afterLines="0" w:line="360" w:lineRule="auto"/>
              <w:jc w:val="center"/>
              <w:rPr>
                <w:rFonts w:ascii="Times New Roman" w:hAnsi="Times New Roman" w:eastAsia="Times New Roman" w:cs="Times New Roman"/>
                <w:color w:val="18181B"/>
                <w:sz w:val="28"/>
                <w:szCs w:val="28"/>
              </w:rPr>
              <w:pPrChange w:id="558" w:author="Карина Гареева" w:date="2025-12-25T00:30:16Z">
                <w:pPr>
                  <w:widowControl w:val="0"/>
                  <w:spacing w:before="0" w:after="0" w:line="360" w:lineRule="auto"/>
                  <w:jc w:val="center"/>
                </w:pPr>
              </w:pPrChange>
            </w:pPr>
            <w:r>
              <w:rPr>
                <w:rFonts w:ascii="Times New Roman" w:hAnsi="Times New Roman" w:eastAsia="Times New Roman" w:cs="Times New Roman"/>
                <w:color w:val="18181B"/>
                <w:sz w:val="28"/>
                <w:szCs w:val="28"/>
                <w:rtl w:val="0"/>
              </w:rPr>
              <w:t>329,63</w:t>
            </w:r>
          </w:p>
        </w:tc>
        <w:tc>
          <w:tcPr>
            <w:shd w:val="clear" w:color="auto" w:fill="auto"/>
            <w:tcMar>
              <w:top w:w="100" w:type="dxa"/>
              <w:left w:w="100" w:type="dxa"/>
              <w:bottom w:w="100" w:type="dxa"/>
              <w:right w:w="100" w:type="dxa"/>
            </w:tcMar>
            <w:vAlign w:val="top"/>
          </w:tcPr>
          <w:p w14:paraId="0000028F">
            <w:pPr>
              <w:spacing w:before="0" w:beforeLines="0" w:after="0" w:afterLines="0" w:line="360" w:lineRule="auto"/>
              <w:jc w:val="center"/>
              <w:rPr>
                <w:rFonts w:ascii="Times New Roman" w:hAnsi="Times New Roman" w:eastAsia="Times New Roman" w:cs="Times New Roman"/>
                <w:sz w:val="28"/>
                <w:szCs w:val="28"/>
              </w:rPr>
              <w:pPrChange w:id="559"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 xml:space="preserve">328.83 </w:t>
            </w:r>
          </w:p>
        </w:tc>
        <w:tc>
          <w:tcPr>
            <w:shd w:val="clear" w:color="auto" w:fill="auto"/>
            <w:tcMar>
              <w:top w:w="100" w:type="dxa"/>
              <w:left w:w="100" w:type="dxa"/>
              <w:bottom w:w="100" w:type="dxa"/>
              <w:right w:w="100" w:type="dxa"/>
            </w:tcMar>
            <w:vAlign w:val="top"/>
          </w:tcPr>
          <w:p w14:paraId="00000290">
            <w:pPr>
              <w:spacing w:before="0" w:beforeLines="0" w:after="0" w:afterLines="0" w:line="360" w:lineRule="auto"/>
              <w:jc w:val="center"/>
              <w:rPr>
                <w:rFonts w:ascii="Times New Roman" w:hAnsi="Times New Roman" w:eastAsia="Times New Roman" w:cs="Times New Roman"/>
                <w:sz w:val="28"/>
                <w:szCs w:val="28"/>
              </w:rPr>
              <w:pPrChange w:id="560"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 xml:space="preserve">658.67 </w:t>
            </w:r>
          </w:p>
        </w:tc>
        <w:tc>
          <w:tcPr>
            <w:shd w:val="clear" w:color="auto" w:fill="auto"/>
            <w:tcMar>
              <w:top w:w="100" w:type="dxa"/>
              <w:left w:w="100" w:type="dxa"/>
              <w:bottom w:w="100" w:type="dxa"/>
              <w:right w:w="100" w:type="dxa"/>
            </w:tcMar>
            <w:vAlign w:val="top"/>
          </w:tcPr>
          <w:p w14:paraId="00000291">
            <w:pPr>
              <w:spacing w:before="0" w:beforeLines="0" w:after="0" w:afterLines="0" w:line="360" w:lineRule="auto"/>
              <w:jc w:val="center"/>
              <w:rPr>
                <w:rFonts w:ascii="Times New Roman" w:hAnsi="Times New Roman" w:eastAsia="Times New Roman" w:cs="Times New Roman"/>
                <w:sz w:val="28"/>
                <w:szCs w:val="28"/>
              </w:rPr>
              <w:pPrChange w:id="561"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329.17</w:t>
            </w:r>
          </w:p>
        </w:tc>
        <w:tc>
          <w:tcPr>
            <w:shd w:val="clear" w:color="auto" w:fill="auto"/>
            <w:tcMar>
              <w:top w:w="100" w:type="dxa"/>
              <w:left w:w="100" w:type="dxa"/>
              <w:bottom w:w="100" w:type="dxa"/>
              <w:right w:w="100" w:type="dxa"/>
            </w:tcMar>
            <w:vAlign w:val="top"/>
          </w:tcPr>
          <w:p w14:paraId="00000292">
            <w:pPr>
              <w:spacing w:before="0" w:beforeLines="0" w:after="0" w:afterLines="0" w:line="360" w:lineRule="auto"/>
              <w:jc w:val="center"/>
              <w:rPr>
                <w:rFonts w:ascii="Times New Roman" w:hAnsi="Times New Roman" w:eastAsia="Times New Roman" w:cs="Times New Roman"/>
                <w:sz w:val="28"/>
                <w:szCs w:val="28"/>
              </w:rPr>
              <w:pPrChange w:id="562"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0,54</w:t>
            </w:r>
          </w:p>
        </w:tc>
      </w:tr>
    </w:tbl>
    <w:p w14:paraId="73E457A3">
      <w:pPr>
        <w:spacing w:before="0" w:beforeLines="0" w:after="0" w:afterLines="0" w:line="360" w:lineRule="auto"/>
        <w:ind w:left="0" w:firstLine="720"/>
        <w:jc w:val="both"/>
        <w:rPr>
          <w:ins w:id="564" w:author="Карина Гареева" w:date="2025-12-25T00:24:19Z"/>
          <w:rFonts w:ascii="Times New Roman" w:hAnsi="Times New Roman" w:eastAsia="Times New Roman" w:cs="Times New Roman"/>
          <w:sz w:val="28"/>
          <w:szCs w:val="28"/>
          <w:rtl w:val="0"/>
        </w:rPr>
        <w:pPrChange w:id="563" w:author="Карина Гареева" w:date="2025-12-25T00:30:16Z">
          <w:pPr>
            <w:spacing w:before="0" w:after="0" w:line="360" w:lineRule="auto"/>
            <w:ind w:left="0" w:firstLine="720"/>
            <w:jc w:val="both"/>
          </w:pPr>
        </w:pPrChange>
      </w:pPr>
    </w:p>
    <w:p w14:paraId="00000293">
      <w:pPr>
        <w:spacing w:before="0" w:beforeLines="0" w:after="0" w:afterLines="0" w:line="360" w:lineRule="auto"/>
        <w:ind w:left="0" w:firstLine="720"/>
        <w:jc w:val="both"/>
        <w:rPr>
          <w:rFonts w:ascii="Times New Roman" w:hAnsi="Times New Roman" w:eastAsia="Times New Roman" w:cs="Times New Roman"/>
          <w:sz w:val="28"/>
          <w:szCs w:val="28"/>
        </w:rPr>
        <w:pPrChange w:id="565" w:author="Карина Гареева" w:date="2025-12-25T00:30:16Z">
          <w:pPr>
            <w:spacing w:before="0" w:after="0" w:line="360" w:lineRule="auto"/>
            <w:ind w:left="0" w:firstLine="720"/>
            <w:jc w:val="both"/>
          </w:pPr>
        </w:pPrChange>
      </w:pPr>
      <w:r>
        <w:rPr>
          <w:rFonts w:ascii="Times New Roman" w:hAnsi="Times New Roman" w:eastAsia="Times New Roman" w:cs="Times New Roman"/>
          <w:sz w:val="28"/>
          <w:szCs w:val="28"/>
          <w:rtl w:val="0"/>
        </w:rPr>
        <w:t>Примечание: ошибка может быть связана не только с работой алгоритма, но и со степенью настройки струны в момент записи и анализа.</w:t>
      </w:r>
    </w:p>
    <w:p w14:paraId="00000294">
      <w:pPr>
        <w:spacing w:before="0" w:beforeLines="0" w:after="0" w:afterLines="0" w:line="360" w:lineRule="auto"/>
        <w:ind w:left="0" w:firstLine="0"/>
        <w:jc w:val="center"/>
        <w:rPr>
          <w:rFonts w:ascii="Times New Roman" w:hAnsi="Times New Roman" w:eastAsia="Times New Roman" w:cs="Times New Roman"/>
          <w:b/>
          <w:bCs/>
          <w:sz w:val="28"/>
          <w:szCs w:val="28"/>
        </w:rPr>
        <w:pPrChange w:id="566" w:author="Карина Гареева" w:date="2025-12-25T00:30:16Z">
          <w:pPr>
            <w:spacing w:before="0" w:after="0" w:line="360" w:lineRule="auto"/>
            <w:ind w:left="0" w:firstLine="0"/>
          </w:pPr>
        </w:pPrChange>
      </w:pPr>
      <w:r>
        <w:rPr>
          <w:rFonts w:ascii="Times New Roman" w:hAnsi="Times New Roman" w:eastAsia="Times New Roman" w:cs="Times New Roman"/>
          <w:b/>
          <w:bCs/>
          <w:sz w:val="28"/>
          <w:szCs w:val="28"/>
          <w:rtl w:val="0"/>
        </w:rPr>
        <w:t>Таблица определения ошибки по методу Крамера-Рао</w:t>
      </w:r>
    </w:p>
    <w:p w14:paraId="00000295">
      <w:pPr>
        <w:spacing w:before="0" w:beforeLines="0" w:after="0" w:afterLines="0" w:line="360" w:lineRule="auto"/>
        <w:ind w:firstLine="720"/>
        <w:jc w:val="both"/>
        <w:rPr>
          <w:rFonts w:ascii="Times New Roman" w:hAnsi="Times New Roman" w:eastAsia="Times New Roman" w:cs="Times New Roman"/>
          <w:sz w:val="28"/>
          <w:szCs w:val="28"/>
          <w:rtl w:val="0"/>
        </w:rPr>
        <w:pPrChange w:id="567"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Неравенство Крамера–Рао  задаёт теоретический нижний предел дисперсии любой несмещенной оценки параметра:</w:t>
      </w:r>
    </w:p>
    <w:p w14:paraId="4DE5F4C9">
      <w:pPr>
        <w:spacing w:before="0" w:beforeLines="0" w:after="0" w:afterLines="0" w:line="360" w:lineRule="auto"/>
        <w:ind w:firstLine="720"/>
        <w:jc w:val="right"/>
        <w:rPr>
          <w:rFonts w:hint="default" w:ascii="Times New Roman" w:hAnsi="Times New Roman" w:eastAsia="Times New Roman" w:cs="Times New Roman"/>
          <w:sz w:val="28"/>
          <w:szCs w:val="28"/>
          <w:rtl w:val="0"/>
          <w:lang w:val="ru-RU"/>
        </w:rPr>
        <w:pPrChange w:id="568" w:author="Карина Гареева" w:date="2025-12-25T00:30:16Z">
          <w:pPr>
            <w:spacing w:before="0" w:after="0" w:line="360" w:lineRule="auto"/>
            <w:ind w:firstLine="720"/>
            <w:jc w:val="right"/>
          </w:pPr>
        </w:pPrChange>
      </w:pPr>
      <w:r>
        <w:rPr>
          <w:rFonts w:ascii="Times New Roman" w:hAnsi="Times New Roman" w:eastAsia="Times New Roman" w:cs="Times New Roman"/>
          <w:sz w:val="28"/>
          <w:szCs w:val="28"/>
          <w:rtl w:val="0"/>
          <w:lang w:val="ru-RU"/>
        </w:rPr>
        <w:t>Таблица</w:t>
      </w:r>
      <w:r>
        <w:rPr>
          <w:rFonts w:hint="default" w:ascii="Times New Roman" w:hAnsi="Times New Roman" w:eastAsia="Times New Roman" w:cs="Times New Roman"/>
          <w:sz w:val="28"/>
          <w:szCs w:val="28"/>
          <w:rtl w:val="0"/>
          <w:lang w:val="ru-RU"/>
        </w:rPr>
        <w:t xml:space="preserve"> 4 - Результаты анализа ошибки методом Крамера-Рао</w:t>
      </w:r>
    </w:p>
    <w:tbl>
      <w:tblPr>
        <w:tblStyle w:val="28"/>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805"/>
        <w:gridCol w:w="1805"/>
        <w:gridCol w:w="1805"/>
        <w:gridCol w:w="1805"/>
        <w:gridCol w:w="1805"/>
      </w:tblGrid>
      <w:tr w14:paraId="68EF9A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96">
            <w:pPr>
              <w:spacing w:before="0" w:beforeLines="0" w:after="0" w:afterLines="0" w:line="360" w:lineRule="auto"/>
              <w:jc w:val="center"/>
              <w:rPr>
                <w:rFonts w:ascii="Times New Roman" w:hAnsi="Times New Roman" w:eastAsia="Times New Roman" w:cs="Times New Roman"/>
                <w:sz w:val="28"/>
                <w:szCs w:val="28"/>
                <w:highlight w:val="white"/>
              </w:rPr>
              <w:pPrChange w:id="569" w:author="Карина Гареева" w:date="2025-12-25T00:30:16Z">
                <w:pPr>
                  <w:spacing w:before="0" w:after="0" w:line="360" w:lineRule="auto"/>
                  <w:jc w:val="center"/>
                </w:pPr>
              </w:pPrChange>
            </w:pPr>
            <w:r>
              <w:rPr>
                <w:rFonts w:ascii="Times New Roman" w:hAnsi="Times New Roman" w:eastAsia="Times New Roman" w:cs="Times New Roman"/>
                <w:b/>
                <w:bCs/>
                <w:sz w:val="28"/>
                <w:szCs w:val="28"/>
                <w:highlight w:val="white"/>
                <w:rtl w:val="0"/>
              </w:rPr>
              <w:t>Струна</w:t>
            </w:r>
          </w:p>
        </w:tc>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97">
            <w:pPr>
              <w:spacing w:before="0" w:beforeLines="0" w:after="0" w:afterLines="0" w:line="360" w:lineRule="auto"/>
              <w:jc w:val="center"/>
              <w:rPr>
                <w:rFonts w:ascii="Times New Roman" w:hAnsi="Times New Roman" w:eastAsia="Times New Roman" w:cs="Times New Roman"/>
                <w:sz w:val="28"/>
                <w:szCs w:val="28"/>
                <w:highlight w:val="white"/>
              </w:rPr>
              <w:pPrChange w:id="570" w:author="Карина Гареева" w:date="2025-12-25T00:30:16Z">
                <w:pPr>
                  <w:spacing w:before="0" w:after="0" w:line="360" w:lineRule="auto"/>
                  <w:jc w:val="center"/>
                </w:pPr>
              </w:pPrChange>
            </w:pPr>
            <w:r>
              <w:rPr>
                <w:rFonts w:ascii="Times New Roman" w:hAnsi="Times New Roman" w:eastAsia="Times New Roman" w:cs="Times New Roman"/>
                <w:b/>
                <w:bCs/>
                <w:sz w:val="28"/>
                <w:szCs w:val="28"/>
                <w:highlight w:val="white"/>
                <w:rtl w:val="0"/>
              </w:rPr>
              <w:t>SNR (лин)</w:t>
            </w:r>
          </w:p>
        </w:tc>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98">
            <w:pPr>
              <w:spacing w:before="0" w:beforeLines="0" w:after="0" w:afterLines="0" w:line="360" w:lineRule="auto"/>
              <w:jc w:val="center"/>
              <w:rPr>
                <w:rFonts w:ascii="Times New Roman" w:hAnsi="Times New Roman" w:eastAsia="Times New Roman" w:cs="Times New Roman"/>
                <w:sz w:val="28"/>
                <w:szCs w:val="28"/>
                <w:highlight w:val="white"/>
              </w:rPr>
              <w:pPrChange w:id="571" w:author="Карина Гареева" w:date="2025-12-25T00:30:16Z">
                <w:pPr>
                  <w:spacing w:before="0" w:after="0" w:line="360" w:lineRule="auto"/>
                  <w:jc w:val="center"/>
                </w:pPr>
              </w:pPrChange>
            </w:pPr>
            <w:r>
              <w:rPr>
                <w:rFonts w:ascii="Times New Roman" w:hAnsi="Times New Roman" w:eastAsia="Times New Roman" w:cs="Times New Roman"/>
                <w:b/>
                <w:bCs/>
                <w:sz w:val="28"/>
                <w:szCs w:val="28"/>
                <w:highlight w:val="white"/>
                <w:rtl w:val="0"/>
              </w:rPr>
              <w:t>SNR (дБ)</w:t>
            </w:r>
          </w:p>
        </w:tc>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99">
            <w:pPr>
              <w:spacing w:before="0" w:beforeLines="0" w:after="0" w:afterLines="0" w:line="360" w:lineRule="auto"/>
              <w:jc w:val="center"/>
              <w:rPr>
                <w:rFonts w:ascii="Times New Roman" w:hAnsi="Times New Roman" w:eastAsia="Times New Roman" w:cs="Times New Roman"/>
                <w:sz w:val="28"/>
                <w:szCs w:val="28"/>
                <w:highlight w:val="white"/>
              </w:rPr>
              <w:pPrChange w:id="572" w:author="Карина Гареева" w:date="2025-12-25T00:30:16Z">
                <w:pPr>
                  <w:spacing w:before="0" w:after="0" w:line="360" w:lineRule="auto"/>
                  <w:jc w:val="center"/>
                </w:pPr>
              </w:pPrChange>
            </w:pPr>
            <w:r>
              <w:rPr>
                <w:rFonts w:ascii="Times New Roman" w:hAnsi="Times New Roman" w:eastAsia="Times New Roman" w:cs="Times New Roman"/>
                <w:b/>
                <w:bCs/>
                <w:sz w:val="28"/>
                <w:szCs w:val="28"/>
                <w:highlight w:val="white"/>
                <w:rtl w:val="0"/>
              </w:rPr>
              <w:t>f_KR</w:t>
            </w:r>
          </w:p>
        </w:tc>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9A">
            <w:pPr>
              <w:spacing w:before="0" w:beforeLines="0" w:after="0" w:afterLines="0" w:line="360" w:lineRule="auto"/>
              <w:jc w:val="center"/>
              <w:rPr>
                <w:rFonts w:ascii="Times New Roman" w:hAnsi="Times New Roman" w:eastAsia="Times New Roman" w:cs="Times New Roman"/>
                <w:sz w:val="28"/>
                <w:szCs w:val="28"/>
                <w:highlight w:val="white"/>
              </w:rPr>
              <w:pPrChange w:id="573" w:author="Карина Гареева" w:date="2025-12-25T00:30:16Z">
                <w:pPr>
                  <w:spacing w:before="0" w:after="0" w:line="360" w:lineRule="auto"/>
                  <w:jc w:val="center"/>
                </w:pPr>
              </w:pPrChange>
            </w:pPr>
            <w:r>
              <w:rPr>
                <w:rFonts w:ascii="Times New Roman" w:hAnsi="Times New Roman" w:eastAsia="Times New Roman" w:cs="Times New Roman"/>
                <w:b/>
                <w:bCs/>
                <w:sz w:val="28"/>
                <w:szCs w:val="28"/>
                <w:highlight w:val="white"/>
                <w:rtl w:val="0"/>
              </w:rPr>
              <w:t>sqrt(f_KR) (Гц)</w:t>
            </w:r>
          </w:p>
        </w:tc>
      </w:tr>
      <w:tr w14:paraId="683E65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9B">
            <w:pPr>
              <w:spacing w:before="0" w:beforeLines="0" w:after="0" w:afterLines="0" w:line="360" w:lineRule="auto"/>
              <w:jc w:val="center"/>
              <w:rPr>
                <w:rFonts w:ascii="Times New Roman" w:hAnsi="Times New Roman" w:eastAsia="Times New Roman" w:cs="Times New Roman"/>
                <w:sz w:val="28"/>
                <w:szCs w:val="28"/>
              </w:rPr>
              <w:pPrChange w:id="574"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6</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9C">
            <w:pPr>
              <w:spacing w:before="0" w:beforeLines="0" w:after="0" w:afterLines="0" w:line="360" w:lineRule="auto"/>
              <w:jc w:val="center"/>
              <w:rPr>
                <w:rFonts w:ascii="Times New Roman" w:hAnsi="Times New Roman" w:eastAsia="Times New Roman" w:cs="Times New Roman"/>
                <w:sz w:val="28"/>
                <w:szCs w:val="28"/>
              </w:rPr>
              <w:pPrChange w:id="575"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109.73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9D">
            <w:pPr>
              <w:spacing w:before="0" w:beforeLines="0" w:after="0" w:afterLines="0" w:line="360" w:lineRule="auto"/>
              <w:jc w:val="center"/>
              <w:rPr>
                <w:rFonts w:ascii="Times New Roman" w:hAnsi="Times New Roman" w:eastAsia="Times New Roman" w:cs="Times New Roman"/>
                <w:sz w:val="28"/>
                <w:szCs w:val="28"/>
              </w:rPr>
              <w:pPrChange w:id="576"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20.40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9E">
            <w:pPr>
              <w:spacing w:before="0" w:beforeLines="0" w:after="0" w:afterLines="0" w:line="360" w:lineRule="auto"/>
              <w:jc w:val="center"/>
              <w:rPr>
                <w:rFonts w:ascii="Times New Roman" w:hAnsi="Times New Roman" w:eastAsia="Times New Roman" w:cs="Times New Roman"/>
                <w:sz w:val="28"/>
                <w:szCs w:val="28"/>
              </w:rPr>
              <w:pPrChange w:id="577"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1.16e-08</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9F">
            <w:pPr>
              <w:spacing w:before="0" w:beforeLines="0" w:after="0" w:afterLines="0" w:line="360" w:lineRule="auto"/>
              <w:jc w:val="center"/>
              <w:rPr>
                <w:rFonts w:ascii="Times New Roman" w:hAnsi="Times New Roman" w:eastAsia="Times New Roman" w:cs="Times New Roman"/>
                <w:sz w:val="28"/>
                <w:szCs w:val="28"/>
              </w:rPr>
              <w:pPrChange w:id="578"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0.000108</w:t>
            </w:r>
          </w:p>
        </w:tc>
      </w:tr>
      <w:tr w14:paraId="23A737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A0">
            <w:pPr>
              <w:spacing w:before="0" w:beforeLines="0" w:after="0" w:afterLines="0" w:line="360" w:lineRule="auto"/>
              <w:jc w:val="center"/>
              <w:rPr>
                <w:rFonts w:ascii="Times New Roman" w:hAnsi="Times New Roman" w:eastAsia="Times New Roman" w:cs="Times New Roman"/>
                <w:sz w:val="28"/>
                <w:szCs w:val="28"/>
              </w:rPr>
              <w:pPrChange w:id="579"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5</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1">
            <w:pPr>
              <w:spacing w:before="0" w:beforeLines="0" w:after="0" w:afterLines="0" w:line="360" w:lineRule="auto"/>
              <w:jc w:val="center"/>
              <w:rPr>
                <w:rFonts w:ascii="Times New Roman" w:hAnsi="Times New Roman" w:eastAsia="Times New Roman" w:cs="Times New Roman"/>
                <w:sz w:val="28"/>
                <w:szCs w:val="28"/>
              </w:rPr>
              <w:pPrChange w:id="580"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224.09</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2">
            <w:pPr>
              <w:spacing w:before="0" w:beforeLines="0" w:after="0" w:afterLines="0" w:line="360" w:lineRule="auto"/>
              <w:jc w:val="center"/>
              <w:rPr>
                <w:rFonts w:ascii="Times New Roman" w:hAnsi="Times New Roman" w:eastAsia="Times New Roman" w:cs="Times New Roman"/>
                <w:sz w:val="28"/>
                <w:szCs w:val="28"/>
              </w:rPr>
              <w:pPrChange w:id="581"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23.50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3">
            <w:pPr>
              <w:spacing w:before="0" w:beforeLines="0" w:after="0" w:afterLines="0" w:line="360" w:lineRule="auto"/>
              <w:jc w:val="center"/>
              <w:rPr>
                <w:rFonts w:ascii="Times New Roman" w:hAnsi="Times New Roman" w:eastAsia="Times New Roman" w:cs="Times New Roman"/>
                <w:sz w:val="28"/>
                <w:szCs w:val="28"/>
              </w:rPr>
              <w:pPrChange w:id="582"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1.89e-09</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4">
            <w:pPr>
              <w:spacing w:before="0" w:beforeLines="0" w:after="0" w:afterLines="0" w:line="360" w:lineRule="auto"/>
              <w:jc w:val="center"/>
              <w:rPr>
                <w:rFonts w:ascii="Times New Roman" w:hAnsi="Times New Roman" w:eastAsia="Times New Roman" w:cs="Times New Roman"/>
                <w:sz w:val="28"/>
                <w:szCs w:val="28"/>
              </w:rPr>
              <w:pPrChange w:id="583"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0.000043</w:t>
            </w:r>
          </w:p>
        </w:tc>
      </w:tr>
      <w:tr w14:paraId="23670EF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A5">
            <w:pPr>
              <w:spacing w:before="0" w:beforeLines="0" w:after="0" w:afterLines="0" w:line="360" w:lineRule="auto"/>
              <w:jc w:val="center"/>
              <w:rPr>
                <w:rFonts w:ascii="Times New Roman" w:hAnsi="Times New Roman" w:eastAsia="Times New Roman" w:cs="Times New Roman"/>
                <w:sz w:val="28"/>
                <w:szCs w:val="28"/>
              </w:rPr>
              <w:pPrChange w:id="584"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4</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6">
            <w:pPr>
              <w:spacing w:before="0" w:beforeLines="0" w:after="0" w:afterLines="0" w:line="360" w:lineRule="auto"/>
              <w:jc w:val="center"/>
              <w:rPr>
                <w:rFonts w:ascii="Times New Roman" w:hAnsi="Times New Roman" w:eastAsia="Times New Roman" w:cs="Times New Roman"/>
                <w:sz w:val="28"/>
                <w:szCs w:val="28"/>
              </w:rPr>
              <w:pPrChange w:id="585"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84.85</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7">
            <w:pPr>
              <w:spacing w:before="0" w:beforeLines="0" w:after="0" w:afterLines="0" w:line="360" w:lineRule="auto"/>
              <w:jc w:val="center"/>
              <w:rPr>
                <w:rFonts w:ascii="Times New Roman" w:hAnsi="Times New Roman" w:eastAsia="Times New Roman" w:cs="Times New Roman"/>
                <w:sz w:val="28"/>
                <w:szCs w:val="28"/>
              </w:rPr>
              <w:pPrChange w:id="586"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19.29</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8">
            <w:pPr>
              <w:spacing w:before="0" w:beforeLines="0" w:after="0" w:afterLines="0" w:line="360" w:lineRule="auto"/>
              <w:jc w:val="center"/>
              <w:rPr>
                <w:rFonts w:ascii="Times New Roman" w:hAnsi="Times New Roman" w:eastAsia="Times New Roman" w:cs="Times New Roman"/>
                <w:sz w:val="28"/>
                <w:szCs w:val="28"/>
              </w:rPr>
              <w:pPrChange w:id="587"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1.00e-08</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9">
            <w:pPr>
              <w:spacing w:before="0" w:beforeLines="0" w:after="0" w:afterLines="0" w:line="360" w:lineRule="auto"/>
              <w:jc w:val="center"/>
              <w:rPr>
                <w:rFonts w:ascii="Times New Roman" w:hAnsi="Times New Roman" w:eastAsia="Times New Roman" w:cs="Times New Roman"/>
                <w:sz w:val="28"/>
                <w:szCs w:val="28"/>
              </w:rPr>
              <w:pPrChange w:id="588"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0.000100</w:t>
            </w:r>
          </w:p>
        </w:tc>
      </w:tr>
      <w:tr w14:paraId="17EFF7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AA">
            <w:pPr>
              <w:spacing w:before="0" w:beforeLines="0" w:after="0" w:afterLines="0" w:line="360" w:lineRule="auto"/>
              <w:jc w:val="center"/>
              <w:rPr>
                <w:rFonts w:ascii="Times New Roman" w:hAnsi="Times New Roman" w:eastAsia="Times New Roman" w:cs="Times New Roman"/>
                <w:sz w:val="28"/>
                <w:szCs w:val="28"/>
              </w:rPr>
              <w:pPrChange w:id="589"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B">
            <w:pPr>
              <w:spacing w:before="0" w:beforeLines="0" w:after="0" w:afterLines="0" w:line="360" w:lineRule="auto"/>
              <w:jc w:val="center"/>
              <w:rPr>
                <w:rFonts w:ascii="Times New Roman" w:hAnsi="Times New Roman" w:eastAsia="Times New Roman" w:cs="Times New Roman"/>
                <w:sz w:val="28"/>
                <w:szCs w:val="28"/>
              </w:rPr>
              <w:pPrChange w:id="590"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480.73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C">
            <w:pPr>
              <w:spacing w:before="0" w:beforeLines="0" w:after="0" w:afterLines="0" w:line="360" w:lineRule="auto"/>
              <w:jc w:val="center"/>
              <w:rPr>
                <w:rFonts w:ascii="Times New Roman" w:hAnsi="Times New Roman" w:eastAsia="Times New Roman" w:cs="Times New Roman"/>
                <w:sz w:val="28"/>
                <w:szCs w:val="28"/>
              </w:rPr>
              <w:pPrChange w:id="591"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26.82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D">
            <w:pPr>
              <w:spacing w:before="0" w:beforeLines="0" w:after="0" w:afterLines="0" w:line="360" w:lineRule="auto"/>
              <w:jc w:val="center"/>
              <w:rPr>
                <w:rFonts w:ascii="Times New Roman" w:hAnsi="Times New Roman" w:eastAsia="Times New Roman" w:cs="Times New Roman"/>
                <w:sz w:val="28"/>
                <w:szCs w:val="28"/>
              </w:rPr>
              <w:pPrChange w:id="592"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3.66e-09</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AE">
            <w:pPr>
              <w:spacing w:before="0" w:beforeLines="0" w:after="0" w:afterLines="0" w:line="360" w:lineRule="auto"/>
              <w:jc w:val="center"/>
              <w:rPr>
                <w:rFonts w:ascii="Times New Roman" w:hAnsi="Times New Roman" w:eastAsia="Times New Roman" w:cs="Times New Roman"/>
                <w:sz w:val="28"/>
                <w:szCs w:val="28"/>
              </w:rPr>
              <w:pPrChange w:id="593"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0.000061</w:t>
            </w:r>
          </w:p>
        </w:tc>
      </w:tr>
      <w:tr w14:paraId="73B9D2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AF">
            <w:pPr>
              <w:spacing w:before="0" w:beforeLines="0" w:after="0" w:afterLines="0" w:line="360" w:lineRule="auto"/>
              <w:jc w:val="center"/>
              <w:rPr>
                <w:rFonts w:ascii="Times New Roman" w:hAnsi="Times New Roman" w:eastAsia="Times New Roman" w:cs="Times New Roman"/>
                <w:sz w:val="28"/>
                <w:szCs w:val="28"/>
              </w:rPr>
              <w:pPrChange w:id="594"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B0">
            <w:pPr>
              <w:spacing w:before="0" w:beforeLines="0" w:after="0" w:afterLines="0" w:line="360" w:lineRule="auto"/>
              <w:jc w:val="center"/>
              <w:rPr>
                <w:rFonts w:ascii="Times New Roman" w:hAnsi="Times New Roman" w:eastAsia="Times New Roman" w:cs="Times New Roman"/>
                <w:sz w:val="28"/>
                <w:szCs w:val="28"/>
              </w:rPr>
              <w:pPrChange w:id="595"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19.61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B1">
            <w:pPr>
              <w:spacing w:before="0" w:beforeLines="0" w:after="0" w:afterLines="0" w:line="360" w:lineRule="auto"/>
              <w:jc w:val="center"/>
              <w:rPr>
                <w:rFonts w:ascii="Times New Roman" w:hAnsi="Times New Roman" w:eastAsia="Times New Roman" w:cs="Times New Roman"/>
                <w:sz w:val="28"/>
                <w:szCs w:val="28"/>
              </w:rPr>
              <w:pPrChange w:id="596"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12.93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B2">
            <w:pPr>
              <w:spacing w:before="0" w:beforeLines="0" w:after="0" w:afterLines="0" w:line="360" w:lineRule="auto"/>
              <w:jc w:val="center"/>
              <w:rPr>
                <w:rFonts w:ascii="Times New Roman" w:hAnsi="Times New Roman" w:eastAsia="Times New Roman" w:cs="Times New Roman"/>
                <w:sz w:val="28"/>
                <w:szCs w:val="28"/>
              </w:rPr>
              <w:pPrChange w:id="597"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6.73e-08</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B3">
            <w:pPr>
              <w:spacing w:before="0" w:beforeLines="0" w:after="0" w:afterLines="0" w:line="360" w:lineRule="auto"/>
              <w:jc w:val="center"/>
              <w:rPr>
                <w:rFonts w:ascii="Times New Roman" w:hAnsi="Times New Roman" w:eastAsia="Times New Roman" w:cs="Times New Roman"/>
                <w:sz w:val="28"/>
                <w:szCs w:val="28"/>
              </w:rPr>
              <w:pPrChange w:id="598"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0.000259</w:t>
            </w:r>
          </w:p>
        </w:tc>
      </w:tr>
      <w:tr w14:paraId="48C1B4B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single" w:color="000000" w:sz="4" w:space="0"/>
              <w:left w:val="single" w:color="000000" w:sz="4" w:space="0"/>
              <w:bottom w:val="single" w:color="000000" w:sz="4" w:space="0"/>
              <w:right w:val="single" w:color="000000" w:sz="4" w:space="0"/>
            </w:tcBorders>
            <w:shd w:val="clear" w:color="auto" w:fill="FFFFFF"/>
            <w:tcMar>
              <w:top w:w="100" w:type="dxa"/>
              <w:left w:w="100" w:type="dxa"/>
              <w:bottom w:w="100" w:type="dxa"/>
              <w:right w:w="100" w:type="dxa"/>
            </w:tcMar>
            <w:vAlign w:val="top"/>
          </w:tcPr>
          <w:p w14:paraId="000002B4">
            <w:pPr>
              <w:spacing w:before="0" w:beforeLines="0" w:after="0" w:afterLines="0" w:line="360" w:lineRule="auto"/>
              <w:jc w:val="center"/>
              <w:rPr>
                <w:rFonts w:ascii="Times New Roman" w:hAnsi="Times New Roman" w:eastAsia="Times New Roman" w:cs="Times New Roman"/>
                <w:sz w:val="28"/>
                <w:szCs w:val="28"/>
              </w:rPr>
              <w:pPrChange w:id="599"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B5">
            <w:pPr>
              <w:spacing w:before="0" w:beforeLines="0" w:after="0" w:afterLines="0" w:line="360" w:lineRule="auto"/>
              <w:jc w:val="center"/>
              <w:rPr>
                <w:rFonts w:ascii="Times New Roman" w:hAnsi="Times New Roman" w:eastAsia="Times New Roman" w:cs="Times New Roman"/>
                <w:sz w:val="28"/>
                <w:szCs w:val="28"/>
              </w:rPr>
              <w:pPrChange w:id="600"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175.12</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B6">
            <w:pPr>
              <w:spacing w:before="0" w:beforeLines="0" w:after="0" w:afterLines="0" w:line="360" w:lineRule="auto"/>
              <w:jc w:val="center"/>
              <w:rPr>
                <w:rFonts w:ascii="Times New Roman" w:hAnsi="Times New Roman" w:eastAsia="Times New Roman" w:cs="Times New Roman"/>
                <w:sz w:val="28"/>
                <w:szCs w:val="28"/>
              </w:rPr>
              <w:pPrChange w:id="601"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22.43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B7">
            <w:pPr>
              <w:spacing w:before="0" w:beforeLines="0" w:after="0" w:afterLines="0" w:line="360" w:lineRule="auto"/>
              <w:jc w:val="center"/>
              <w:rPr>
                <w:rFonts w:ascii="Times New Roman" w:hAnsi="Times New Roman" w:eastAsia="Times New Roman" w:cs="Times New Roman"/>
                <w:sz w:val="28"/>
                <w:szCs w:val="28"/>
              </w:rPr>
              <w:pPrChange w:id="602"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6.80e-09</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00002B8">
            <w:pPr>
              <w:spacing w:before="0" w:beforeLines="0" w:after="0" w:afterLines="0" w:line="360" w:lineRule="auto"/>
              <w:jc w:val="center"/>
              <w:rPr>
                <w:rFonts w:ascii="Times New Roman" w:hAnsi="Times New Roman" w:eastAsia="Times New Roman" w:cs="Times New Roman"/>
                <w:sz w:val="28"/>
                <w:szCs w:val="28"/>
              </w:rPr>
              <w:pPrChange w:id="603" w:author="Карина Гареева" w:date="2025-12-25T00:30:16Z">
                <w:pPr>
                  <w:spacing w:before="0" w:after="0" w:line="360" w:lineRule="auto"/>
                  <w:jc w:val="center"/>
                </w:pPr>
              </w:pPrChange>
            </w:pPr>
            <w:r>
              <w:rPr>
                <w:rFonts w:ascii="Times New Roman" w:hAnsi="Times New Roman" w:eastAsia="Times New Roman" w:cs="Times New Roman"/>
                <w:sz w:val="28"/>
                <w:szCs w:val="28"/>
                <w:rtl w:val="0"/>
              </w:rPr>
              <w:t>0.000082</w:t>
            </w:r>
          </w:p>
        </w:tc>
      </w:tr>
    </w:tbl>
    <w:p w14:paraId="000002B9">
      <w:pPr>
        <w:keepNext w:val="0"/>
        <w:keepLines w:val="0"/>
        <w:spacing w:before="0" w:beforeLines="0" w:after="0" w:afterLines="0" w:line="360" w:lineRule="auto"/>
        <w:jc w:val="center"/>
        <w:outlineLvl w:val="9"/>
        <w:rPr>
          <w:rFonts w:ascii="Times New Roman" w:hAnsi="Times New Roman" w:eastAsia="Times New Roman" w:cs="Times New Roman"/>
          <w:b/>
          <w:bCs/>
          <w:color w:val="0F1115"/>
          <w:sz w:val="28"/>
          <w:szCs w:val="28"/>
        </w:rPr>
        <w:pPrChange w:id="604" w:author="Карина Гареева" w:date="2025-12-25T00:30:16Z">
          <w:pPr>
            <w:keepNext w:val="0"/>
            <w:keepLines w:val="0"/>
            <w:spacing w:before="0" w:after="0"/>
            <w:jc w:val="center"/>
            <w:outlineLvl w:val="9"/>
          </w:pPr>
        </w:pPrChange>
      </w:pPr>
      <w:bookmarkStart w:id="116" w:name="_oudoeu94hpwm" w:colFirst="0" w:colLast="0"/>
      <w:bookmarkEnd w:id="116"/>
      <w:r>
        <w:rPr>
          <w:rFonts w:ascii="Times New Roman" w:hAnsi="Times New Roman" w:eastAsia="Times New Roman" w:cs="Times New Roman"/>
          <w:b/>
          <w:bCs/>
          <w:color w:val="0F1115"/>
          <w:sz w:val="28"/>
          <w:szCs w:val="28"/>
          <w:rtl w:val="0"/>
        </w:rPr>
        <w:t>Анализ результатов</w:t>
      </w:r>
    </w:p>
    <w:p w14:paraId="000002BA">
      <w:pPr>
        <w:keepNext w:val="0"/>
        <w:keepLines w:val="0"/>
        <w:spacing w:before="0" w:beforeLines="0" w:after="0" w:afterLines="0" w:line="360" w:lineRule="auto"/>
        <w:jc w:val="both"/>
        <w:rPr>
          <w:rFonts w:ascii="Times New Roman" w:hAnsi="Times New Roman" w:eastAsia="Times New Roman" w:cs="Times New Roman"/>
          <w:b/>
          <w:bCs/>
          <w:color w:val="0F1115"/>
          <w:sz w:val="28"/>
          <w:szCs w:val="28"/>
          <w:rPrChange w:id="606" w:author="Карина Гареева" w:date="2025-12-25T00:24:32Z">
            <w:rPr>
              <w:rFonts w:ascii="Times New Roman" w:hAnsi="Times New Roman" w:eastAsia="Times New Roman" w:cs="Times New Roman"/>
              <w:b/>
              <w:bCs/>
              <w:color w:val="0F1115"/>
            </w:rPr>
          </w:rPrChange>
        </w:rPr>
        <w:pPrChange w:id="605" w:author="Карина Гареева" w:date="2025-12-25T00:30:16Z">
          <w:pPr>
            <w:keepNext w:val="0"/>
            <w:keepLines w:val="0"/>
            <w:spacing w:before="0" w:after="0"/>
            <w:jc w:val="both"/>
          </w:pPr>
        </w:pPrChange>
      </w:pPr>
      <w:bookmarkStart w:id="117" w:name="_2dhrw5p36olu" w:colFirst="0" w:colLast="0"/>
      <w:bookmarkEnd w:id="117"/>
      <w:r>
        <w:rPr>
          <w:rFonts w:ascii="Times New Roman" w:hAnsi="Times New Roman" w:eastAsia="Times New Roman" w:cs="Times New Roman"/>
          <w:b/>
          <w:bCs/>
          <w:color w:val="0F1115"/>
          <w:sz w:val="28"/>
          <w:szCs w:val="28"/>
          <w:rtl w:val="0"/>
          <w:rPrChange w:id="607" w:author="Карина Гареева" w:date="2025-12-25T00:24:32Z">
            <w:rPr>
              <w:rFonts w:ascii="Times New Roman" w:hAnsi="Times New Roman" w:eastAsia="Times New Roman" w:cs="Times New Roman"/>
              <w:b/>
              <w:bCs/>
              <w:color w:val="0F1115"/>
              <w:rtl w:val="0"/>
            </w:rPr>
          </w:rPrChange>
        </w:rPr>
        <w:t>1. Эффективность алгоритма HPS</w:t>
      </w:r>
    </w:p>
    <w:p w14:paraId="000002BB">
      <w:pPr>
        <w:spacing w:before="0" w:beforeLines="0" w:after="0" w:afterLines="0" w:line="360" w:lineRule="auto"/>
        <w:ind w:firstLine="720"/>
        <w:jc w:val="both"/>
        <w:rPr>
          <w:rFonts w:ascii="Times New Roman" w:hAnsi="Times New Roman" w:eastAsia="Times New Roman" w:cs="Times New Roman"/>
          <w:color w:val="0F1115"/>
          <w:sz w:val="28"/>
          <w:szCs w:val="28"/>
        </w:rPr>
        <w:pPrChange w:id="608"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Метод гармонического произведения спектров (HPS) успешно решает проблему ошибочного определения гармоник за основную частоту.</w:t>
      </w:r>
    </w:p>
    <w:p w14:paraId="000002BC">
      <w:pPr>
        <w:spacing w:before="0" w:beforeLines="0" w:after="0" w:afterLines="0" w:line="360" w:lineRule="auto"/>
        <w:ind w:left="0" w:firstLine="720"/>
        <w:rPr>
          <w:rFonts w:ascii="Times New Roman" w:hAnsi="Times New Roman" w:eastAsia="Times New Roman" w:cs="Times New Roman"/>
          <w:color w:val="0F1115"/>
          <w:sz w:val="28"/>
          <w:szCs w:val="28"/>
        </w:rPr>
        <w:pPrChange w:id="609" w:author="Карина Гареева" w:date="2025-12-25T00:30:16Z">
          <w:pPr>
            <w:spacing w:before="0" w:after="0" w:line="360" w:lineRule="auto"/>
            <w:ind w:left="0" w:firstLine="720"/>
          </w:pPr>
        </w:pPrChange>
      </w:pPr>
      <w:r>
        <w:rPr>
          <w:rFonts w:ascii="Times New Roman" w:hAnsi="Times New Roman" w:eastAsia="Times New Roman" w:cs="Times New Roman"/>
          <w:color w:val="0F1115"/>
          <w:sz w:val="28"/>
          <w:szCs w:val="28"/>
          <w:rtl w:val="0"/>
        </w:rPr>
        <w:t>Для струн 2, 3,4, 5 и 6 простой поиск пика спектра определял 2-ю или 3-ю гармонику как основную:</w:t>
      </w:r>
    </w:p>
    <w:p w14:paraId="000002BD">
      <w:pPr>
        <w:spacing w:before="0" w:beforeLines="0" w:after="0" w:afterLines="0" w:line="360" w:lineRule="auto"/>
        <w:ind w:left="0" w:firstLine="720"/>
        <w:rPr>
          <w:rFonts w:ascii="Times New Roman" w:hAnsi="Times New Roman" w:eastAsia="Times New Roman" w:cs="Times New Roman"/>
          <w:color w:val="0F1115"/>
          <w:sz w:val="28"/>
          <w:szCs w:val="28"/>
        </w:rPr>
        <w:pPrChange w:id="610" w:author="Карина Гареева" w:date="2025-12-25T00:30:16Z">
          <w:pPr>
            <w:spacing w:before="0" w:after="0" w:line="360" w:lineRule="auto"/>
            <w:ind w:left="0" w:firstLine="720"/>
          </w:pPr>
        </w:pPrChange>
      </w:pPr>
      <w:r>
        <w:rPr>
          <w:rFonts w:ascii="Times New Roman" w:hAnsi="Times New Roman" w:eastAsia="Times New Roman" w:cs="Times New Roman"/>
          <w:color w:val="0F1115"/>
          <w:sz w:val="28"/>
          <w:szCs w:val="28"/>
          <w:rtl w:val="0"/>
        </w:rPr>
        <w:t>Струна 6: 164.00 Гц (2×82.41) - HPS 82.35 Гц</w:t>
      </w:r>
    </w:p>
    <w:p w14:paraId="000002BE">
      <w:pPr>
        <w:spacing w:before="0" w:beforeLines="0" w:after="0" w:afterLines="0" w:line="360" w:lineRule="auto"/>
        <w:ind w:left="0" w:firstLine="720"/>
        <w:rPr>
          <w:rFonts w:ascii="Times New Roman" w:hAnsi="Times New Roman" w:eastAsia="Times New Roman" w:cs="Times New Roman"/>
          <w:color w:val="0F1115"/>
          <w:sz w:val="28"/>
          <w:szCs w:val="28"/>
        </w:rPr>
        <w:pPrChange w:id="611" w:author="Карина Гареева" w:date="2025-12-25T00:30:16Z">
          <w:pPr>
            <w:spacing w:before="0" w:after="0" w:line="360" w:lineRule="auto"/>
            <w:ind w:left="0" w:firstLine="720"/>
          </w:pPr>
        </w:pPrChange>
      </w:pPr>
      <w:r>
        <w:rPr>
          <w:rFonts w:ascii="Times New Roman" w:hAnsi="Times New Roman" w:eastAsia="Times New Roman" w:cs="Times New Roman"/>
          <w:color w:val="0F1115"/>
          <w:sz w:val="28"/>
          <w:szCs w:val="28"/>
          <w:rtl w:val="0"/>
        </w:rPr>
        <w:t>Струна 5: 330.53 Гц (3×110.18) - HPS 110.42 Гц</w:t>
      </w:r>
    </w:p>
    <w:p w14:paraId="000002BF">
      <w:pPr>
        <w:spacing w:before="0" w:beforeLines="0" w:after="0" w:afterLines="0" w:line="360" w:lineRule="auto"/>
        <w:ind w:left="0" w:firstLine="720"/>
        <w:rPr>
          <w:rFonts w:ascii="Times New Roman" w:hAnsi="Times New Roman" w:eastAsia="Times New Roman" w:cs="Times New Roman"/>
          <w:color w:val="0F1115"/>
          <w:sz w:val="28"/>
          <w:szCs w:val="28"/>
        </w:rPr>
        <w:pPrChange w:id="612" w:author="Карина Гареева" w:date="2025-12-25T00:30:16Z">
          <w:pPr>
            <w:spacing w:before="0" w:after="0" w:line="360" w:lineRule="auto"/>
            <w:ind w:left="0" w:firstLine="720"/>
          </w:pPr>
        </w:pPrChange>
      </w:pPr>
      <w:r>
        <w:rPr>
          <w:rFonts w:ascii="Times New Roman" w:hAnsi="Times New Roman" w:eastAsia="Times New Roman" w:cs="Times New Roman"/>
          <w:color w:val="0F1115"/>
          <w:sz w:val="28"/>
          <w:szCs w:val="28"/>
          <w:rtl w:val="0"/>
        </w:rPr>
        <w:t>Струна 4: 293.15 Гц (2×146.58) - HPS 146.58 Гц</w:t>
      </w:r>
    </w:p>
    <w:p w14:paraId="000002C0">
      <w:pPr>
        <w:spacing w:before="0" w:beforeLines="0" w:after="0" w:afterLines="0" w:line="360" w:lineRule="auto"/>
        <w:ind w:left="0" w:firstLine="720"/>
        <w:rPr>
          <w:rFonts w:ascii="Times New Roman" w:hAnsi="Times New Roman" w:eastAsia="Times New Roman" w:cs="Times New Roman"/>
          <w:color w:val="0F1115"/>
          <w:sz w:val="28"/>
          <w:szCs w:val="28"/>
        </w:rPr>
        <w:pPrChange w:id="613" w:author="Карина Гареева" w:date="2025-12-25T00:30:16Z">
          <w:pPr>
            <w:spacing w:before="0" w:after="0" w:line="360" w:lineRule="auto"/>
            <w:ind w:left="0" w:firstLine="720"/>
          </w:pPr>
        </w:pPrChange>
      </w:pPr>
      <w:r>
        <w:rPr>
          <w:rFonts w:ascii="Times New Roman" w:hAnsi="Times New Roman" w:eastAsia="Times New Roman" w:cs="Times New Roman"/>
          <w:color w:val="0F1115"/>
          <w:sz w:val="28"/>
          <w:szCs w:val="28"/>
          <w:rtl w:val="0"/>
        </w:rPr>
        <w:t>Струна 3: 585.00 Гц (3×195.00) - HPS 195.00 Гц</w:t>
      </w:r>
    </w:p>
    <w:p w14:paraId="000002C1">
      <w:pPr>
        <w:spacing w:before="0" w:beforeLines="0" w:after="0" w:afterLines="0" w:line="360" w:lineRule="auto"/>
        <w:jc w:val="both"/>
        <w:rPr>
          <w:rFonts w:ascii="Times New Roman" w:hAnsi="Times New Roman" w:eastAsia="Times New Roman" w:cs="Times New Roman"/>
          <w:color w:val="0F1115"/>
          <w:sz w:val="28"/>
          <w:szCs w:val="28"/>
        </w:rPr>
        <w:pPrChange w:id="614" w:author="Карина Гареева" w:date="2025-12-25T00:30:16Z">
          <w:pPr>
            <w:spacing w:before="0" w:after="0" w:line="360" w:lineRule="auto"/>
            <w:jc w:val="both"/>
          </w:pPr>
        </w:pPrChange>
      </w:pPr>
      <w:r>
        <w:rPr>
          <w:rFonts w:ascii="Times New Roman" w:hAnsi="Times New Roman" w:eastAsia="Times New Roman" w:cs="Times New Roman"/>
          <w:color w:val="0F1115"/>
          <w:sz w:val="28"/>
          <w:szCs w:val="28"/>
          <w:rtl w:val="0"/>
        </w:rPr>
        <w:t>Исключение: Для 1-й струны алгоритм без окна показал верный результат (328.83 Гц), что объясняется преобладанием основной гармоники в спектре этой струны.</w:t>
      </w:r>
    </w:p>
    <w:p w14:paraId="000002C2">
      <w:pPr>
        <w:keepNext w:val="0"/>
        <w:keepLines w:val="0"/>
        <w:spacing w:before="0" w:beforeLines="0" w:after="0" w:afterLines="0" w:line="360" w:lineRule="auto"/>
        <w:jc w:val="both"/>
        <w:rPr>
          <w:rFonts w:ascii="Times New Roman" w:hAnsi="Times New Roman" w:eastAsia="Times New Roman" w:cs="Times New Roman"/>
          <w:b/>
          <w:bCs/>
          <w:color w:val="0F1115"/>
          <w:sz w:val="28"/>
          <w:szCs w:val="28"/>
          <w:rPrChange w:id="616" w:author="Карина Гареева" w:date="2025-12-25T00:25:02Z">
            <w:rPr>
              <w:rFonts w:ascii="Times New Roman" w:hAnsi="Times New Roman" w:eastAsia="Times New Roman" w:cs="Times New Roman"/>
              <w:b/>
              <w:bCs/>
              <w:color w:val="0F1115"/>
            </w:rPr>
          </w:rPrChange>
        </w:rPr>
        <w:pPrChange w:id="615" w:author="Карина Гареева" w:date="2025-12-25T00:30:16Z">
          <w:pPr>
            <w:keepNext w:val="0"/>
            <w:keepLines w:val="0"/>
            <w:spacing w:before="0" w:after="0"/>
            <w:jc w:val="both"/>
          </w:pPr>
        </w:pPrChange>
      </w:pPr>
      <w:bookmarkStart w:id="118" w:name="_m33jgq7z7zbs" w:colFirst="0" w:colLast="0"/>
      <w:bookmarkEnd w:id="118"/>
      <w:r>
        <w:rPr>
          <w:rFonts w:ascii="Times New Roman" w:hAnsi="Times New Roman" w:eastAsia="Times New Roman" w:cs="Times New Roman"/>
          <w:b/>
          <w:bCs/>
          <w:color w:val="0F1115"/>
          <w:sz w:val="28"/>
          <w:szCs w:val="28"/>
          <w:rtl w:val="0"/>
          <w:rPrChange w:id="617" w:author="Карина Гареева" w:date="2025-12-25T00:25:02Z">
            <w:rPr>
              <w:rFonts w:ascii="Times New Roman" w:hAnsi="Times New Roman" w:eastAsia="Times New Roman" w:cs="Times New Roman"/>
              <w:b/>
              <w:bCs/>
              <w:color w:val="0F1115"/>
              <w:rtl w:val="0"/>
            </w:rPr>
          </w:rPrChange>
        </w:rPr>
        <w:t>2. Влияние оконной функции</w:t>
      </w:r>
    </w:p>
    <w:p w14:paraId="000002C3">
      <w:pPr>
        <w:spacing w:before="0" w:beforeLines="0" w:after="0" w:afterLines="0" w:line="360" w:lineRule="auto"/>
        <w:jc w:val="both"/>
        <w:rPr>
          <w:rFonts w:ascii="Times New Roman" w:hAnsi="Times New Roman" w:eastAsia="Times New Roman" w:cs="Times New Roman"/>
          <w:color w:val="0F1115"/>
          <w:sz w:val="28"/>
          <w:szCs w:val="28"/>
        </w:rPr>
        <w:pPrChange w:id="618" w:author="Карина Гареева" w:date="2025-12-25T00:30:16Z">
          <w:pPr>
            <w:spacing w:before="0" w:after="0" w:line="360" w:lineRule="auto"/>
            <w:jc w:val="both"/>
          </w:pPr>
        </w:pPrChange>
      </w:pPr>
      <w:r>
        <w:rPr>
          <w:rFonts w:ascii="Times New Roman" w:hAnsi="Times New Roman" w:eastAsia="Times New Roman" w:cs="Times New Roman"/>
          <w:color w:val="0F1115"/>
          <w:sz w:val="28"/>
          <w:szCs w:val="28"/>
          <w:rtl w:val="0"/>
        </w:rPr>
        <w:t>Окно Хэмминга:</w:t>
      </w:r>
    </w:p>
    <w:p w14:paraId="000002C4">
      <w:pPr>
        <w:spacing w:before="0" w:beforeLines="0" w:after="0" w:afterLines="0" w:line="360" w:lineRule="auto"/>
        <w:ind w:left="0" w:firstLine="720"/>
        <w:jc w:val="both"/>
        <w:rPr>
          <w:rFonts w:ascii="Times New Roman" w:hAnsi="Times New Roman" w:eastAsia="Times New Roman" w:cs="Times New Roman"/>
          <w:color w:val="0F1115"/>
          <w:sz w:val="28"/>
          <w:szCs w:val="28"/>
        </w:rPr>
        <w:pPrChange w:id="619" w:author="Карина Гареева" w:date="2025-12-25T00:30:16Z">
          <w:pPr>
            <w:spacing w:before="0" w:after="0" w:line="360" w:lineRule="auto"/>
            <w:ind w:left="0" w:firstLine="720"/>
            <w:jc w:val="both"/>
          </w:pPr>
        </w:pPrChange>
      </w:pPr>
      <w:r>
        <w:rPr>
          <w:rFonts w:ascii="Times New Roman" w:hAnsi="Times New Roman" w:eastAsia="Times New Roman" w:cs="Times New Roman"/>
          <w:color w:val="0F1115"/>
          <w:sz w:val="28"/>
          <w:szCs w:val="28"/>
          <w:rtl w:val="0"/>
        </w:rPr>
        <w:t>Уменьшает амплитуду спектральных компонентов (65.88 - 52.26 для 6-й струны). Не решает проблему выбора гармоник, только улучшает форму спектра.</w:t>
      </w:r>
    </w:p>
    <w:p w14:paraId="000002C5">
      <w:pPr>
        <w:spacing w:before="0" w:beforeLines="0" w:after="0" w:afterLines="0" w:line="360" w:lineRule="auto"/>
        <w:jc w:val="both"/>
        <w:rPr>
          <w:rFonts w:ascii="Times New Roman" w:hAnsi="Times New Roman" w:eastAsia="Times New Roman" w:cs="Times New Roman"/>
          <w:color w:val="0F1115"/>
          <w:sz w:val="28"/>
          <w:szCs w:val="28"/>
        </w:rPr>
        <w:pPrChange w:id="620" w:author="Карина Гареева" w:date="2025-12-25T00:30:16Z">
          <w:pPr>
            <w:spacing w:before="0" w:after="0" w:line="360" w:lineRule="auto"/>
            <w:jc w:val="both"/>
          </w:pPr>
        </w:pPrChange>
      </w:pPr>
      <w:r>
        <w:rPr>
          <w:rFonts w:ascii="Times New Roman" w:hAnsi="Times New Roman" w:eastAsia="Times New Roman" w:cs="Times New Roman"/>
          <w:color w:val="0F1115"/>
          <w:sz w:val="28"/>
          <w:szCs w:val="28"/>
          <w:rtl w:val="0"/>
        </w:rPr>
        <w:t>Критический случай: Для 1-й струны применение окна привело к ошибочному определению 2-й гармоники (658.67 Гц вместо 329.63 Гц), что демонстрирует необходимость комбинации окна с HPS.</w:t>
      </w:r>
    </w:p>
    <w:p w14:paraId="000002C6">
      <w:pPr>
        <w:keepNext w:val="0"/>
        <w:keepLines w:val="0"/>
        <w:spacing w:before="0" w:beforeLines="0" w:after="0" w:afterLines="0" w:line="360" w:lineRule="auto"/>
        <w:jc w:val="both"/>
        <w:rPr>
          <w:rFonts w:ascii="Times New Roman" w:hAnsi="Times New Roman" w:eastAsia="Times New Roman" w:cs="Times New Roman"/>
          <w:b/>
          <w:bCs/>
          <w:color w:val="0F1115"/>
          <w:sz w:val="28"/>
          <w:szCs w:val="28"/>
          <w:rPrChange w:id="622" w:author="Карина Гареева" w:date="2025-12-25T00:25:02Z">
            <w:rPr>
              <w:rFonts w:ascii="Times New Roman" w:hAnsi="Times New Roman" w:eastAsia="Times New Roman" w:cs="Times New Roman"/>
              <w:b/>
              <w:bCs/>
              <w:color w:val="0F1115"/>
            </w:rPr>
          </w:rPrChange>
        </w:rPr>
        <w:pPrChange w:id="621" w:author="Карина Гареева" w:date="2025-12-25T00:30:16Z">
          <w:pPr>
            <w:keepNext w:val="0"/>
            <w:keepLines w:val="0"/>
            <w:spacing w:before="0" w:after="0"/>
            <w:jc w:val="both"/>
          </w:pPr>
        </w:pPrChange>
      </w:pPr>
      <w:bookmarkStart w:id="119" w:name="_z1zor4n9a4o" w:colFirst="0" w:colLast="0"/>
      <w:bookmarkEnd w:id="119"/>
      <w:r>
        <w:rPr>
          <w:rFonts w:ascii="Times New Roman" w:hAnsi="Times New Roman" w:eastAsia="Times New Roman" w:cs="Times New Roman"/>
          <w:b/>
          <w:bCs/>
          <w:color w:val="0F1115"/>
          <w:sz w:val="28"/>
          <w:szCs w:val="28"/>
          <w:rtl w:val="0"/>
          <w:rPrChange w:id="623" w:author="Карина Гареева" w:date="2025-12-25T00:25:02Z">
            <w:rPr>
              <w:rFonts w:ascii="Times New Roman" w:hAnsi="Times New Roman" w:eastAsia="Times New Roman" w:cs="Times New Roman"/>
              <w:b/>
              <w:bCs/>
              <w:color w:val="0F1115"/>
              <w:rtl w:val="0"/>
            </w:rPr>
          </w:rPrChange>
        </w:rPr>
        <w:t>3. Точность алгоритма</w:t>
      </w:r>
    </w:p>
    <w:p w14:paraId="000002C7">
      <w:pPr>
        <w:spacing w:before="0" w:beforeLines="0" w:after="0" w:afterLines="0" w:line="360" w:lineRule="auto"/>
        <w:jc w:val="both"/>
        <w:rPr>
          <w:rFonts w:ascii="Times New Roman" w:hAnsi="Times New Roman" w:eastAsia="Times New Roman" w:cs="Times New Roman"/>
          <w:color w:val="0F1115"/>
          <w:sz w:val="28"/>
          <w:szCs w:val="28"/>
        </w:rPr>
        <w:pPrChange w:id="624" w:author="Карина Гареева" w:date="2025-12-25T00:30:16Z">
          <w:pPr>
            <w:spacing w:before="0" w:after="0" w:line="360" w:lineRule="auto"/>
            <w:jc w:val="both"/>
          </w:pPr>
        </w:pPrChange>
      </w:pPr>
      <w:r>
        <w:rPr>
          <w:rFonts w:ascii="Times New Roman" w:hAnsi="Times New Roman" w:eastAsia="Times New Roman" w:cs="Times New Roman"/>
          <w:color w:val="0F1115"/>
          <w:sz w:val="28"/>
          <w:szCs w:val="28"/>
          <w:rtl w:val="0"/>
        </w:rPr>
        <w:t>Средняя точность: ±0.46 Гц (максимальная ошибка 1.00 Гц для 3-й струны)</w:t>
      </w:r>
    </w:p>
    <w:p w14:paraId="000002C8">
      <w:pPr>
        <w:numPr>
          <w:ilvl w:val="0"/>
          <w:numId w:val="9"/>
        </w:numPr>
        <w:spacing w:before="0" w:beforeLines="0" w:after="0" w:afterLines="0" w:line="360" w:lineRule="auto"/>
        <w:ind w:left="720" w:hanging="360"/>
        <w:jc w:val="both"/>
        <w:rPr>
          <w:rFonts w:ascii="Times New Roman" w:hAnsi="Times New Roman" w:eastAsia="Times New Roman" w:cs="Times New Roman"/>
          <w:sz w:val="28"/>
          <w:szCs w:val="28"/>
        </w:rPr>
        <w:pPrChange w:id="625" w:author="Карина Гареева" w:date="2025-12-25T00:30:16Z">
          <w:pPr>
            <w:numPr>
              <w:ilvl w:val="0"/>
              <w:numId w:val="9"/>
            </w:numPr>
            <w:spacing w:before="0" w:after="0" w:line="360" w:lineRule="auto"/>
            <w:ind w:left="720" w:hanging="360"/>
            <w:jc w:val="both"/>
          </w:pPr>
        </w:pPrChange>
      </w:pPr>
      <w:r>
        <w:rPr>
          <w:rFonts w:ascii="Times New Roman" w:hAnsi="Times New Roman" w:eastAsia="Times New Roman" w:cs="Times New Roman"/>
          <w:color w:val="0F1115"/>
          <w:sz w:val="28"/>
          <w:szCs w:val="28"/>
          <w:rtl w:val="0"/>
        </w:rPr>
        <w:t>Наилучшая точность: струны 2 и 6 (0.16 Гц и 0.14 Гц соответственно)</w:t>
      </w:r>
    </w:p>
    <w:p w14:paraId="000002C9">
      <w:pPr>
        <w:numPr>
          <w:ilvl w:val="0"/>
          <w:numId w:val="9"/>
        </w:numPr>
        <w:spacing w:before="0" w:beforeLines="0" w:after="0" w:afterLines="0" w:line="360" w:lineRule="auto"/>
        <w:ind w:left="720" w:hanging="360"/>
        <w:jc w:val="both"/>
        <w:rPr>
          <w:rFonts w:ascii="Times New Roman" w:hAnsi="Times New Roman" w:eastAsia="Times New Roman" w:cs="Times New Roman"/>
          <w:sz w:val="28"/>
          <w:szCs w:val="28"/>
        </w:rPr>
        <w:pPrChange w:id="626" w:author="Карина Гареева" w:date="2025-12-25T00:30:16Z">
          <w:pPr>
            <w:numPr>
              <w:ilvl w:val="0"/>
              <w:numId w:val="9"/>
            </w:numPr>
            <w:spacing w:before="0" w:after="0" w:line="360" w:lineRule="auto"/>
            <w:ind w:left="720" w:hanging="360"/>
            <w:jc w:val="both"/>
          </w:pPr>
        </w:pPrChange>
      </w:pPr>
      <w:r>
        <w:rPr>
          <w:rFonts w:ascii="Times New Roman" w:hAnsi="Times New Roman" w:eastAsia="Times New Roman" w:cs="Times New Roman"/>
          <w:color w:val="0F1115"/>
          <w:sz w:val="28"/>
          <w:szCs w:val="28"/>
          <w:rtl w:val="0"/>
        </w:rPr>
        <w:t>Наихудшая точность: струна 3 (1.00 Гц)</w:t>
      </w:r>
    </w:p>
    <w:p w14:paraId="000002CA">
      <w:pPr>
        <w:spacing w:before="0" w:beforeLines="0" w:after="0" w:afterLines="0" w:line="360" w:lineRule="auto"/>
        <w:ind w:left="0" w:firstLine="720"/>
        <w:jc w:val="both"/>
        <w:rPr>
          <w:rFonts w:hint="default" w:ascii="Times New Roman" w:hAnsi="Times New Roman" w:eastAsia="Times New Roman" w:cs="Times New Roman"/>
          <w:color w:val="0F1115"/>
          <w:sz w:val="28"/>
          <w:szCs w:val="28"/>
          <w:lang w:val="ru-RU"/>
        </w:rPr>
        <w:pPrChange w:id="627" w:author="Карина Гареева" w:date="2025-12-25T00:30:16Z">
          <w:pPr>
            <w:spacing w:before="0" w:after="0" w:line="360" w:lineRule="auto"/>
            <w:ind w:left="0" w:firstLine="720"/>
            <w:jc w:val="both"/>
          </w:pPr>
        </w:pPrChange>
      </w:pPr>
      <w:r>
        <w:rPr>
          <w:rFonts w:ascii="Times New Roman" w:hAnsi="Times New Roman" w:eastAsia="Times New Roman" w:cs="Times New Roman"/>
          <w:color w:val="0F1115"/>
          <w:sz w:val="28"/>
          <w:szCs w:val="28"/>
          <w:rtl w:val="0"/>
        </w:rPr>
        <w:t>Возможные причины неидеальная настройка струны во время записи, особенности спектрального состава (преобладание высших гармоник)</w:t>
      </w:r>
      <w:r>
        <w:rPr>
          <w:rFonts w:hint="default" w:ascii="Times New Roman" w:hAnsi="Times New Roman" w:eastAsia="Times New Roman" w:cs="Times New Roman"/>
          <w:color w:val="0F1115"/>
          <w:sz w:val="28"/>
          <w:szCs w:val="28"/>
          <w:rtl w:val="0"/>
          <w:lang w:val="ru-RU"/>
        </w:rPr>
        <w:t>.</w:t>
      </w:r>
    </w:p>
    <w:p w14:paraId="000002CB">
      <w:pPr>
        <w:keepNext w:val="0"/>
        <w:keepLines w:val="0"/>
        <w:spacing w:before="0" w:beforeLines="0" w:after="0" w:afterLines="0" w:line="360" w:lineRule="auto"/>
        <w:jc w:val="both"/>
        <w:rPr>
          <w:rFonts w:ascii="Times New Roman" w:hAnsi="Times New Roman" w:eastAsia="Times New Roman" w:cs="Times New Roman"/>
          <w:b/>
          <w:bCs/>
          <w:color w:val="0F1115"/>
          <w:sz w:val="28"/>
          <w:szCs w:val="28"/>
        </w:rPr>
        <w:pPrChange w:id="628" w:author="Карина Гареева" w:date="2025-12-25T00:30:16Z">
          <w:pPr>
            <w:keepNext w:val="0"/>
            <w:keepLines w:val="0"/>
            <w:spacing w:before="0" w:after="0"/>
            <w:jc w:val="both"/>
          </w:pPr>
        </w:pPrChange>
      </w:pPr>
      <w:bookmarkStart w:id="120" w:name="_rjv5in26l0fw" w:colFirst="0" w:colLast="0"/>
      <w:bookmarkEnd w:id="120"/>
      <w:r>
        <w:rPr>
          <w:rFonts w:ascii="Times New Roman" w:hAnsi="Times New Roman" w:eastAsia="Times New Roman" w:cs="Times New Roman"/>
          <w:b/>
          <w:bCs/>
          <w:color w:val="0F1115"/>
          <w:sz w:val="28"/>
          <w:szCs w:val="28"/>
          <w:rtl w:val="0"/>
        </w:rPr>
        <w:t>4. Анализ потенциальной точности (Крамер-Рао)</w:t>
      </w:r>
    </w:p>
    <w:p w14:paraId="000002CC">
      <w:pPr>
        <w:spacing w:before="0" w:beforeLines="0" w:after="0" w:afterLines="0" w:line="360" w:lineRule="auto"/>
        <w:ind w:firstLine="720"/>
        <w:jc w:val="both"/>
        <w:rPr>
          <w:rFonts w:ascii="Times New Roman" w:hAnsi="Times New Roman" w:eastAsia="Times New Roman" w:cs="Times New Roman"/>
          <w:color w:val="0F1115"/>
          <w:sz w:val="28"/>
          <w:szCs w:val="28"/>
        </w:rPr>
        <w:pPrChange w:id="629"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Шум не является ограничивающим фактором для точности определения частоты.</w:t>
      </w:r>
    </w:p>
    <w:p w14:paraId="000002CD">
      <w:pPr>
        <w:spacing w:before="0" w:beforeLines="0" w:after="0" w:afterLines="0" w:line="360" w:lineRule="auto"/>
        <w:ind w:left="720" w:firstLine="0"/>
        <w:jc w:val="both"/>
        <w:rPr>
          <w:rFonts w:ascii="Times New Roman" w:hAnsi="Times New Roman" w:eastAsia="Times New Roman" w:cs="Times New Roman"/>
          <w:color w:val="0F1115"/>
          <w:sz w:val="28"/>
          <w:szCs w:val="28"/>
        </w:rPr>
        <w:pPrChange w:id="630" w:author="Карина Гареева" w:date="2025-12-25T00:30:16Z">
          <w:pPr>
            <w:spacing w:before="0" w:after="0" w:line="360" w:lineRule="auto"/>
            <w:ind w:left="720" w:firstLine="0"/>
            <w:jc w:val="both"/>
          </w:pPr>
        </w:pPrChange>
      </w:pPr>
      <w:r>
        <w:rPr>
          <w:rFonts w:ascii="Times New Roman" w:hAnsi="Times New Roman" w:eastAsia="Gungsuh" w:cs="Times New Roman"/>
          <w:color w:val="0F1115"/>
          <w:sz w:val="28"/>
          <w:szCs w:val="28"/>
          <w:rtl w:val="0"/>
        </w:rPr>
        <w:t>Теоретический предел точности √f_KR: 0.00006-0.00026 Гц</w:t>
      </w:r>
    </w:p>
    <w:p w14:paraId="000002CE">
      <w:pPr>
        <w:spacing w:before="0" w:beforeLines="0" w:after="0" w:afterLines="0" w:line="360" w:lineRule="auto"/>
        <w:ind w:left="720" w:firstLine="0"/>
        <w:jc w:val="both"/>
        <w:rPr>
          <w:rFonts w:hint="default" w:ascii="Times New Roman" w:hAnsi="Times New Roman" w:eastAsia="Times New Roman" w:cs="Times New Roman"/>
          <w:color w:val="0F1115"/>
          <w:sz w:val="28"/>
          <w:szCs w:val="28"/>
          <w:rtl w:val="0"/>
          <w:lang w:val="ru-RU"/>
        </w:rPr>
        <w:pPrChange w:id="631" w:author="Карина Гареева" w:date="2025-12-25T00:30:16Z">
          <w:pPr>
            <w:spacing w:before="0" w:after="0" w:line="360" w:lineRule="auto"/>
            <w:ind w:left="720" w:firstLine="0"/>
            <w:jc w:val="both"/>
          </w:pPr>
        </w:pPrChange>
      </w:pPr>
      <w:r>
        <w:rPr>
          <w:rFonts w:ascii="Times New Roman" w:hAnsi="Times New Roman" w:eastAsia="Times New Roman" w:cs="Times New Roman"/>
          <w:color w:val="0F1115"/>
          <w:sz w:val="28"/>
          <w:szCs w:val="28"/>
          <w:rtl w:val="0"/>
        </w:rPr>
        <w:t>Фактическая точность: 0.1 - 1.00 Гц</w:t>
      </w:r>
      <w:r>
        <w:rPr>
          <w:rFonts w:hint="default" w:ascii="Times New Roman" w:hAnsi="Times New Roman" w:eastAsia="Times New Roman" w:cs="Times New Roman"/>
          <w:color w:val="0F1115"/>
          <w:sz w:val="28"/>
          <w:szCs w:val="28"/>
          <w:rtl w:val="0"/>
          <w:lang w:val="ru-RU"/>
        </w:rPr>
        <w:t>.</w:t>
      </w:r>
    </w:p>
    <w:p w14:paraId="0DDE1A8D">
      <w:pPr>
        <w:numPr>
          <w:ilvl w:val="-1"/>
          <w:numId w:val="0"/>
        </w:numPr>
        <w:spacing w:before="0" w:beforeLines="0" w:after="0" w:afterLines="0" w:line="360" w:lineRule="auto"/>
        <w:ind w:left="0" w:firstLine="0"/>
        <w:jc w:val="both"/>
        <w:rPr>
          <w:rFonts w:ascii="Times New Roman" w:hAnsi="Times New Roman" w:eastAsia="Times New Roman" w:cs="Times New Roman"/>
          <w:sz w:val="28"/>
          <w:szCs w:val="28"/>
        </w:rPr>
        <w:pPrChange w:id="632" w:author="Карина Гареева" w:date="2025-12-25T00:30:16Z">
          <w:pPr>
            <w:numPr>
              <w:ilvl w:val="-1"/>
              <w:numId w:val="0"/>
            </w:numPr>
            <w:spacing w:before="0" w:after="0" w:line="360" w:lineRule="auto"/>
            <w:ind w:left="0" w:firstLine="0"/>
            <w:jc w:val="both"/>
          </w:pPr>
        </w:pPrChange>
      </w:pPr>
      <w:r>
        <w:rPr>
          <w:rFonts w:hint="default" w:ascii="Times New Roman" w:hAnsi="Times New Roman" w:eastAsia="Times New Roman" w:cs="Times New Roman"/>
          <w:color w:val="0F1115"/>
          <w:sz w:val="28"/>
          <w:szCs w:val="28"/>
          <w:rtl w:val="0"/>
          <w:lang w:val="ru-RU"/>
        </w:rPr>
        <w:tab/>
      </w:r>
      <w:r>
        <w:rPr>
          <w:rFonts w:ascii="Times New Roman" w:hAnsi="Times New Roman" w:eastAsia="Times New Roman" w:cs="Times New Roman"/>
          <w:color w:val="0F1115"/>
          <w:sz w:val="28"/>
          <w:szCs w:val="28"/>
          <w:rtl w:val="0"/>
        </w:rPr>
        <w:t>Высокие значения SNR (12.93-26.82 дБ) обеспечивают идеальные условия для алгоритмов оценки частоты</w:t>
      </w:r>
      <w:r>
        <w:rPr>
          <w:rFonts w:hint="default" w:ascii="Times New Roman" w:hAnsi="Times New Roman" w:eastAsia="Times New Roman" w:cs="Times New Roman"/>
          <w:color w:val="0F1115"/>
          <w:sz w:val="28"/>
          <w:szCs w:val="28"/>
          <w:rtl w:val="0"/>
          <w:lang w:val="ru-RU"/>
        </w:rPr>
        <w:t>.</w:t>
      </w:r>
    </w:p>
    <w:p w14:paraId="000002D0">
      <w:pPr>
        <w:numPr>
          <w:ilvl w:val="-1"/>
          <w:numId w:val="0"/>
        </w:numPr>
        <w:spacing w:before="0" w:beforeLines="0" w:after="0" w:afterLines="0" w:line="360" w:lineRule="auto"/>
        <w:ind w:left="0" w:firstLine="720"/>
        <w:jc w:val="both"/>
        <w:rPr>
          <w:rFonts w:ascii="Times New Roman" w:hAnsi="Times New Roman" w:eastAsia="Times New Roman" w:cs="Times New Roman"/>
          <w:sz w:val="28"/>
          <w:szCs w:val="28"/>
        </w:rPr>
        <w:pPrChange w:id="633" w:author="Карина Гареева" w:date="2025-12-25T00:30:16Z">
          <w:pPr>
            <w:numPr>
              <w:ilvl w:val="-1"/>
              <w:numId w:val="0"/>
            </w:numPr>
            <w:spacing w:before="0" w:after="0" w:line="360" w:lineRule="auto"/>
            <w:ind w:left="0" w:firstLine="720"/>
            <w:jc w:val="both"/>
          </w:pPr>
        </w:pPrChange>
      </w:pPr>
      <w:r>
        <w:rPr>
          <w:rFonts w:ascii="Times New Roman" w:hAnsi="Times New Roman" w:eastAsia="Times New Roman" w:cs="Times New Roman"/>
          <w:color w:val="0F1115"/>
          <w:sz w:val="28"/>
          <w:szCs w:val="28"/>
          <w:rtl w:val="0"/>
        </w:rPr>
        <w:t>Ограничения точности связаны с алгоритмическими факторами:</w:t>
      </w:r>
    </w:p>
    <w:p w14:paraId="38628334">
      <w:pPr>
        <w:spacing w:before="0" w:beforeLines="0" w:after="0" w:afterLines="0" w:line="360" w:lineRule="auto"/>
        <w:ind w:left="0" w:firstLine="560" w:firstLineChars="200"/>
        <w:jc w:val="both"/>
        <w:rPr>
          <w:rFonts w:hint="default" w:ascii="Times New Roman" w:hAnsi="Times New Roman" w:eastAsia="Times New Roman" w:cs="Times New Roman"/>
          <w:color w:val="0F1115"/>
          <w:sz w:val="28"/>
          <w:szCs w:val="28"/>
          <w:lang w:val="ru-RU"/>
        </w:rPr>
        <w:pPrChange w:id="634" w:author="Карина Гареева" w:date="2025-12-25T00:30:16Z">
          <w:pPr>
            <w:spacing w:before="0" w:after="0" w:line="360" w:lineRule="auto"/>
            <w:ind w:left="0" w:firstLine="560" w:firstLineChars="200"/>
            <w:jc w:val="both"/>
          </w:pPr>
        </w:pPrChange>
      </w:pPr>
      <w:r>
        <w:rPr>
          <w:rFonts w:ascii="Times New Roman" w:hAnsi="Times New Roman" w:eastAsia="Gungsuh" w:cs="Times New Roman"/>
          <w:color w:val="0F1115"/>
          <w:sz w:val="28"/>
          <w:szCs w:val="28"/>
          <w:rtl w:val="0"/>
        </w:rPr>
        <w:t xml:space="preserve">Конечное разрешение БПФ (Δf = f_s/N </w:t>
      </w:r>
      <w:r>
        <w:rPr>
          <w:rFonts w:hint="default" w:ascii="Times New Roman" w:hAnsi="Times New Roman" w:eastAsia="Gungsuh" w:cs="Times New Roman"/>
          <w:color w:val="0F1115"/>
          <w:sz w:val="28"/>
          <w:szCs w:val="28"/>
          <w:rtl w:val="0"/>
          <w:lang w:val="ru-RU"/>
        </w:rPr>
        <w:t>=</w:t>
      </w:r>
      <w:r>
        <w:rPr>
          <w:rFonts w:ascii="Times New Roman" w:hAnsi="Times New Roman" w:eastAsia="Gungsuh" w:cs="Times New Roman"/>
          <w:color w:val="0F1115"/>
          <w:sz w:val="28"/>
          <w:szCs w:val="28"/>
          <w:rtl w:val="0"/>
        </w:rPr>
        <w:t xml:space="preserve"> 2.44 Гц при N=2048)</w:t>
      </w:r>
      <w:r>
        <w:rPr>
          <w:rFonts w:hint="default" w:ascii="Times New Roman" w:hAnsi="Times New Roman" w:eastAsia="Gungsuh" w:cs="Times New Roman"/>
          <w:color w:val="0F1115"/>
          <w:sz w:val="28"/>
          <w:szCs w:val="28"/>
          <w:rtl w:val="0"/>
          <w:lang w:val="ru-RU"/>
        </w:rPr>
        <w:t xml:space="preserve">, </w:t>
      </w:r>
      <w:r>
        <w:rPr>
          <w:rFonts w:ascii="Times New Roman" w:hAnsi="Times New Roman" w:eastAsia="Times New Roman" w:cs="Times New Roman"/>
          <w:color w:val="0F1115"/>
          <w:sz w:val="28"/>
          <w:szCs w:val="28"/>
          <w:rtl w:val="0"/>
          <w:lang w:val="ru-RU"/>
        </w:rPr>
        <w:t>т</w:t>
      </w:r>
      <w:r>
        <w:rPr>
          <w:rFonts w:ascii="Times New Roman" w:hAnsi="Times New Roman" w:eastAsia="Times New Roman" w:cs="Times New Roman"/>
          <w:color w:val="0F1115"/>
          <w:sz w:val="28"/>
          <w:szCs w:val="28"/>
          <w:rtl w:val="0"/>
        </w:rPr>
        <w:t>очность интерполяции</w:t>
      </w:r>
      <w:r>
        <w:rPr>
          <w:rFonts w:hint="default" w:ascii="Times New Roman" w:hAnsi="Times New Roman" w:eastAsia="Times New Roman" w:cs="Times New Roman"/>
          <w:color w:val="0F1115"/>
          <w:sz w:val="28"/>
          <w:szCs w:val="28"/>
          <w:rtl w:val="0"/>
          <w:lang w:val="ru-RU"/>
        </w:rPr>
        <w:t>, к</w:t>
      </w:r>
      <w:r>
        <w:rPr>
          <w:rFonts w:ascii="Times New Roman" w:hAnsi="Times New Roman" w:eastAsia="Times New Roman" w:cs="Times New Roman"/>
          <w:color w:val="0F1115"/>
          <w:sz w:val="28"/>
          <w:szCs w:val="28"/>
          <w:rtl w:val="0"/>
        </w:rPr>
        <w:t>онечная длина анализируемого сегмента</w:t>
      </w:r>
      <w:r>
        <w:rPr>
          <w:rFonts w:hint="default" w:ascii="Times New Roman" w:hAnsi="Times New Roman" w:eastAsia="Times New Roman" w:cs="Times New Roman"/>
          <w:color w:val="0F1115"/>
          <w:sz w:val="28"/>
          <w:szCs w:val="28"/>
          <w:rtl w:val="0"/>
          <w:lang w:val="ru-RU"/>
        </w:rPr>
        <w:t>.</w:t>
      </w:r>
    </w:p>
    <w:p w14:paraId="000002D4">
      <w:pPr>
        <w:keepNext w:val="0"/>
        <w:keepLines w:val="0"/>
        <w:spacing w:before="0" w:beforeLines="0" w:after="0" w:afterLines="0" w:line="360" w:lineRule="auto"/>
        <w:jc w:val="both"/>
        <w:rPr>
          <w:rFonts w:ascii="Times New Roman" w:hAnsi="Times New Roman" w:eastAsia="Times New Roman" w:cs="Times New Roman"/>
          <w:b/>
          <w:bCs/>
          <w:color w:val="0F1115"/>
          <w:sz w:val="28"/>
          <w:szCs w:val="28"/>
        </w:rPr>
        <w:pPrChange w:id="635" w:author="Карина Гареева" w:date="2025-12-25T00:30:16Z">
          <w:pPr>
            <w:keepNext w:val="0"/>
            <w:keepLines w:val="0"/>
            <w:spacing w:before="0" w:after="0"/>
            <w:jc w:val="both"/>
          </w:pPr>
        </w:pPrChange>
      </w:pPr>
      <w:bookmarkStart w:id="121" w:name="_doqaaqguvex9" w:colFirst="0" w:colLast="0"/>
      <w:bookmarkEnd w:id="121"/>
      <w:r>
        <w:rPr>
          <w:rFonts w:ascii="Times New Roman" w:hAnsi="Times New Roman" w:eastAsia="Times New Roman" w:cs="Times New Roman"/>
          <w:b/>
          <w:bCs/>
          <w:color w:val="0F1115"/>
          <w:sz w:val="28"/>
          <w:szCs w:val="28"/>
          <w:rtl w:val="0"/>
        </w:rPr>
        <w:t>5. Влияние параметров системы</w:t>
      </w:r>
    </w:p>
    <w:p w14:paraId="000002D5">
      <w:pPr>
        <w:spacing w:before="0" w:beforeLines="0" w:after="0" w:afterLines="0" w:line="360" w:lineRule="auto"/>
        <w:jc w:val="both"/>
        <w:rPr>
          <w:rFonts w:ascii="Times New Roman" w:hAnsi="Times New Roman" w:eastAsia="Times New Roman" w:cs="Times New Roman"/>
          <w:color w:val="0F1115"/>
          <w:sz w:val="28"/>
          <w:szCs w:val="28"/>
        </w:rPr>
        <w:pPrChange w:id="636" w:author="Карина Гареева" w:date="2025-12-25T00:30:16Z">
          <w:pPr>
            <w:spacing w:before="0" w:after="0" w:line="360" w:lineRule="auto"/>
            <w:jc w:val="both"/>
          </w:pPr>
        </w:pPrChange>
      </w:pPr>
      <w:r>
        <w:rPr>
          <w:rFonts w:ascii="Times New Roman" w:hAnsi="Times New Roman" w:eastAsia="Times New Roman" w:cs="Times New Roman"/>
          <w:color w:val="0F1115"/>
          <w:sz w:val="28"/>
          <w:szCs w:val="28"/>
          <w:rtl w:val="0"/>
        </w:rPr>
        <w:t>Частота дискретизации f_s = 5000 Гц:</w:t>
      </w:r>
    </w:p>
    <w:p w14:paraId="000002D6">
      <w:pPr>
        <w:spacing w:before="0" w:beforeLines="0" w:after="0" w:afterLines="0" w:line="360" w:lineRule="auto"/>
        <w:ind w:left="720" w:firstLine="0"/>
        <w:jc w:val="both"/>
        <w:rPr>
          <w:rFonts w:ascii="Times New Roman" w:hAnsi="Times New Roman" w:eastAsia="Times New Roman" w:cs="Times New Roman"/>
          <w:color w:val="0F1115"/>
          <w:sz w:val="28"/>
          <w:szCs w:val="28"/>
        </w:rPr>
        <w:pPrChange w:id="637" w:author="Карина Гареева" w:date="2025-12-25T00:30:16Z">
          <w:pPr>
            <w:spacing w:before="0" w:after="0" w:line="360" w:lineRule="auto"/>
            <w:ind w:left="720" w:firstLine="0"/>
            <w:jc w:val="both"/>
          </w:pPr>
        </w:pPrChange>
      </w:pPr>
      <w:r>
        <w:rPr>
          <w:rFonts w:ascii="Times New Roman" w:hAnsi="Times New Roman" w:eastAsia="Times New Roman" w:cs="Times New Roman"/>
          <w:color w:val="0F1115"/>
          <w:sz w:val="28"/>
          <w:szCs w:val="28"/>
          <w:rtl w:val="0"/>
        </w:rPr>
        <w:t>Частота теорема Найквиста: f_max = 2500 Гц</w:t>
      </w:r>
    </w:p>
    <w:p w14:paraId="000002D7">
      <w:pPr>
        <w:spacing w:before="0" w:beforeLines="0" w:after="0" w:afterLines="0" w:line="360" w:lineRule="auto"/>
        <w:ind w:left="720" w:firstLine="0"/>
        <w:jc w:val="both"/>
        <w:rPr>
          <w:rFonts w:ascii="Times New Roman" w:hAnsi="Times New Roman" w:eastAsia="Times New Roman" w:cs="Times New Roman"/>
          <w:color w:val="0F1115"/>
          <w:sz w:val="28"/>
          <w:szCs w:val="28"/>
        </w:rPr>
        <w:pPrChange w:id="638" w:author="Карина Гареева" w:date="2025-12-25T00:30:16Z">
          <w:pPr>
            <w:spacing w:before="0" w:after="0" w:line="360" w:lineRule="auto"/>
            <w:ind w:left="720" w:firstLine="0"/>
            <w:jc w:val="both"/>
          </w:pPr>
        </w:pPrChange>
      </w:pPr>
      <w:r>
        <w:rPr>
          <w:rFonts w:ascii="Times New Roman" w:hAnsi="Times New Roman" w:eastAsia="Times New Roman" w:cs="Times New Roman"/>
          <w:color w:val="0F1115"/>
          <w:sz w:val="28"/>
          <w:szCs w:val="28"/>
          <w:rtl w:val="0"/>
        </w:rPr>
        <w:t>Покрывает весь диапазон гитарных струн (82-330 Гц) с гармониками</w:t>
      </w:r>
    </w:p>
    <w:p w14:paraId="000002D8">
      <w:pPr>
        <w:spacing w:before="0" w:beforeLines="0" w:after="0" w:afterLines="0" w:line="360" w:lineRule="auto"/>
        <w:jc w:val="both"/>
        <w:rPr>
          <w:rFonts w:ascii="Times New Roman" w:hAnsi="Times New Roman" w:eastAsia="Times New Roman" w:cs="Times New Roman"/>
          <w:color w:val="0F1115"/>
          <w:sz w:val="28"/>
          <w:szCs w:val="28"/>
        </w:rPr>
        <w:pPrChange w:id="639" w:author="Карина Гареева" w:date="2025-12-25T00:30:16Z">
          <w:pPr>
            <w:spacing w:before="0" w:after="0" w:line="360" w:lineRule="auto"/>
            <w:jc w:val="both"/>
          </w:pPr>
        </w:pPrChange>
      </w:pPr>
      <w:r>
        <w:rPr>
          <w:rFonts w:ascii="Times New Roman" w:hAnsi="Times New Roman" w:eastAsia="Times New Roman" w:cs="Times New Roman"/>
          <w:color w:val="0F1115"/>
          <w:sz w:val="28"/>
          <w:szCs w:val="28"/>
          <w:rtl w:val="0"/>
        </w:rPr>
        <w:t>Длительность сигнала и размер БПФ:</w:t>
      </w:r>
    </w:p>
    <w:p w14:paraId="000002D9">
      <w:pPr>
        <w:spacing w:before="0" w:beforeLines="0" w:after="0" w:afterLines="0" w:line="360" w:lineRule="auto"/>
        <w:ind w:left="720" w:firstLine="0"/>
        <w:jc w:val="both"/>
        <w:rPr>
          <w:rFonts w:ascii="Times New Roman" w:hAnsi="Times New Roman" w:eastAsia="Times New Roman" w:cs="Times New Roman"/>
          <w:color w:val="0F1115"/>
          <w:sz w:val="28"/>
          <w:szCs w:val="28"/>
        </w:rPr>
        <w:pPrChange w:id="640" w:author="Карина Гареева" w:date="2025-12-25T00:30:16Z">
          <w:pPr>
            <w:spacing w:before="0" w:after="0" w:line="360" w:lineRule="auto"/>
            <w:ind w:left="720" w:firstLine="0"/>
            <w:jc w:val="both"/>
          </w:pPr>
        </w:pPrChange>
      </w:pPr>
      <w:r>
        <w:rPr>
          <w:rFonts w:ascii="Times New Roman" w:hAnsi="Times New Roman" w:eastAsia="Gungsuh" w:cs="Times New Roman"/>
          <w:color w:val="0F1115"/>
          <w:sz w:val="28"/>
          <w:szCs w:val="28"/>
          <w:rtl w:val="0"/>
        </w:rPr>
        <w:t xml:space="preserve">N = 2048 точек при f_s = 5000 Гц - Δf </w:t>
      </w:r>
      <w:r>
        <w:rPr>
          <w:rFonts w:hint="default" w:ascii="Times New Roman" w:hAnsi="Times New Roman" w:eastAsia="Gungsuh" w:cs="Times New Roman"/>
          <w:color w:val="0F1115"/>
          <w:sz w:val="28"/>
          <w:szCs w:val="28"/>
          <w:rtl w:val="0"/>
          <w:lang w:val="ru-RU"/>
        </w:rPr>
        <w:t>=</w:t>
      </w:r>
      <w:r>
        <w:rPr>
          <w:rFonts w:ascii="Times New Roman" w:hAnsi="Times New Roman" w:eastAsia="Gungsuh" w:cs="Times New Roman"/>
          <w:color w:val="0F1115"/>
          <w:sz w:val="28"/>
          <w:szCs w:val="28"/>
          <w:rtl w:val="0"/>
        </w:rPr>
        <w:t>2.44 Гц</w:t>
      </w:r>
    </w:p>
    <w:p w14:paraId="000002DA">
      <w:pPr>
        <w:spacing w:before="0" w:beforeLines="0" w:after="0" w:afterLines="0" w:line="360" w:lineRule="auto"/>
        <w:ind w:left="720" w:firstLine="0"/>
        <w:jc w:val="both"/>
        <w:rPr>
          <w:rFonts w:ascii="Times New Roman" w:hAnsi="Times New Roman" w:eastAsia="Times New Roman" w:cs="Times New Roman"/>
          <w:color w:val="0F1115"/>
          <w:sz w:val="28"/>
          <w:szCs w:val="28"/>
        </w:rPr>
        <w:pPrChange w:id="641" w:author="Карина Гареева" w:date="2025-12-25T00:30:16Z">
          <w:pPr>
            <w:spacing w:before="0" w:after="0" w:line="360" w:lineRule="auto"/>
            <w:ind w:left="720" w:firstLine="0"/>
            <w:jc w:val="both"/>
          </w:pPr>
        </w:pPrChange>
      </w:pPr>
      <w:r>
        <w:rPr>
          <w:rFonts w:ascii="Times New Roman" w:hAnsi="Times New Roman" w:eastAsia="Times New Roman" w:cs="Times New Roman"/>
          <w:color w:val="0F1115"/>
          <w:sz w:val="28"/>
          <w:szCs w:val="28"/>
          <w:rtl w:val="0"/>
        </w:rPr>
        <w:t>Основной источник погрешности при прямом поиске пика</w:t>
      </w:r>
    </w:p>
    <w:p w14:paraId="000002DB">
      <w:pPr>
        <w:spacing w:before="0" w:beforeLines="0" w:after="0" w:afterLines="0" w:line="360" w:lineRule="auto"/>
        <w:ind w:left="720" w:firstLine="0"/>
        <w:jc w:val="both"/>
        <w:rPr>
          <w:rFonts w:ascii="Times New Roman" w:hAnsi="Times New Roman" w:eastAsia="Times New Roman" w:cs="Times New Roman"/>
          <w:color w:val="0F1115"/>
          <w:sz w:val="28"/>
          <w:szCs w:val="28"/>
        </w:rPr>
        <w:pPrChange w:id="642" w:author="Карина Гареева" w:date="2025-12-25T00:30:16Z">
          <w:pPr>
            <w:spacing w:before="0" w:after="0" w:line="360" w:lineRule="auto"/>
            <w:ind w:left="720" w:firstLine="0"/>
            <w:jc w:val="both"/>
          </w:pPr>
        </w:pPrChange>
      </w:pPr>
      <w:r>
        <w:rPr>
          <w:rFonts w:ascii="Times New Roman" w:hAnsi="Times New Roman" w:eastAsia="Times New Roman" w:cs="Times New Roman"/>
          <w:color w:val="0F1115"/>
          <w:sz w:val="28"/>
          <w:szCs w:val="28"/>
          <w:rtl w:val="0"/>
        </w:rPr>
        <w:t xml:space="preserve">HPS и интерполяция уменьшают эту погрешность </w:t>
      </w:r>
    </w:p>
    <w:p w14:paraId="000002DC">
      <w:pPr>
        <w:keepNext w:val="0"/>
        <w:keepLines w:val="0"/>
        <w:spacing w:before="0" w:beforeLines="0" w:after="0" w:afterLines="0" w:line="360" w:lineRule="auto"/>
        <w:jc w:val="both"/>
        <w:rPr>
          <w:rFonts w:ascii="Times New Roman" w:hAnsi="Times New Roman" w:eastAsia="Times New Roman" w:cs="Times New Roman"/>
          <w:b/>
          <w:bCs/>
          <w:color w:val="0F1115"/>
          <w:sz w:val="28"/>
          <w:szCs w:val="28"/>
        </w:rPr>
        <w:pPrChange w:id="643" w:author="Карина Гареева" w:date="2025-12-25T00:30:16Z">
          <w:pPr>
            <w:keepNext w:val="0"/>
            <w:keepLines w:val="0"/>
            <w:spacing w:before="0" w:after="0"/>
            <w:jc w:val="both"/>
          </w:pPr>
        </w:pPrChange>
      </w:pPr>
      <w:bookmarkStart w:id="122" w:name="_573mnkz005pt" w:colFirst="0" w:colLast="0"/>
      <w:bookmarkEnd w:id="122"/>
      <w:r>
        <w:rPr>
          <w:rFonts w:ascii="Times New Roman" w:hAnsi="Times New Roman" w:eastAsia="Times New Roman" w:cs="Times New Roman"/>
          <w:b/>
          <w:bCs/>
          <w:color w:val="0F1115"/>
          <w:sz w:val="28"/>
          <w:szCs w:val="28"/>
          <w:rtl w:val="0"/>
        </w:rPr>
        <w:t>Выводы об эффективности алгоритма</w:t>
      </w:r>
    </w:p>
    <w:p w14:paraId="000002DD">
      <w:pPr>
        <w:spacing w:before="0" w:beforeLines="0" w:after="0" w:afterLines="0" w:line="360" w:lineRule="auto"/>
        <w:ind w:firstLine="720"/>
        <w:jc w:val="both"/>
        <w:rPr>
          <w:rFonts w:ascii="Times New Roman" w:hAnsi="Times New Roman" w:eastAsia="Times New Roman" w:cs="Times New Roman"/>
          <w:b/>
          <w:bCs/>
          <w:color w:val="0F1115"/>
          <w:sz w:val="28"/>
          <w:szCs w:val="28"/>
        </w:rPr>
        <w:pPrChange w:id="644"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Алгоритм HPS эффективно устраняет ошибки определения гармоник за основную частоту</w:t>
      </w:r>
      <w:r>
        <w:rPr>
          <w:rFonts w:ascii="Times New Roman" w:hAnsi="Times New Roman" w:eastAsia="Times New Roman" w:cs="Times New Roman"/>
          <w:color w:val="0F1115"/>
          <w:sz w:val="28"/>
          <w:szCs w:val="28"/>
          <w:rtl w:val="0"/>
        </w:rPr>
        <w:br w:type="textWrapping"/>
      </w:r>
      <w:r>
        <w:rPr>
          <w:rFonts w:ascii="Times New Roman" w:hAnsi="Times New Roman" w:eastAsia="Times New Roman" w:cs="Times New Roman"/>
          <w:color w:val="0F1115"/>
          <w:sz w:val="28"/>
          <w:szCs w:val="28"/>
          <w:rtl w:val="0"/>
        </w:rPr>
        <w:tab/>
      </w:r>
      <w:r>
        <w:rPr>
          <w:rFonts w:ascii="Times New Roman" w:hAnsi="Times New Roman" w:eastAsia="Times New Roman" w:cs="Times New Roman"/>
          <w:color w:val="0F1115"/>
          <w:sz w:val="28"/>
          <w:szCs w:val="28"/>
          <w:rtl w:val="0"/>
        </w:rPr>
        <w:t>Достигнута точность ±0.46 Гц в среднем</w:t>
      </w:r>
      <w:r>
        <w:rPr>
          <w:rFonts w:ascii="Times New Roman" w:hAnsi="Times New Roman" w:eastAsia="Times New Roman" w:cs="Times New Roman"/>
          <w:color w:val="0F1115"/>
          <w:sz w:val="28"/>
          <w:szCs w:val="28"/>
          <w:rtl w:val="0"/>
        </w:rPr>
        <w:br w:type="textWrapping"/>
      </w:r>
      <w:r>
        <w:rPr>
          <w:rFonts w:ascii="Times New Roman" w:hAnsi="Times New Roman" w:eastAsia="Times New Roman" w:cs="Times New Roman"/>
          <w:color w:val="0F1115"/>
          <w:sz w:val="28"/>
          <w:szCs w:val="28"/>
          <w:rtl w:val="0"/>
        </w:rPr>
        <w:tab/>
      </w:r>
      <w:r>
        <w:rPr>
          <w:rFonts w:ascii="Times New Roman" w:hAnsi="Times New Roman" w:eastAsia="Times New Roman" w:cs="Times New Roman"/>
          <w:color w:val="0F1115"/>
          <w:sz w:val="28"/>
          <w:szCs w:val="28"/>
          <w:rtl w:val="0"/>
        </w:rPr>
        <w:t>Алгоритм устойчив к вариациям спектрального состава разных струн</w:t>
      </w:r>
    </w:p>
    <w:p w14:paraId="000002DE">
      <w:pPr>
        <w:spacing w:before="0" w:beforeLines="0" w:after="0" w:afterLines="0" w:line="360" w:lineRule="auto"/>
        <w:jc w:val="both"/>
        <w:rPr>
          <w:rFonts w:ascii="Times New Roman" w:hAnsi="Times New Roman" w:eastAsia="Times New Roman" w:cs="Times New Roman"/>
          <w:color w:val="0F1115"/>
          <w:sz w:val="28"/>
          <w:szCs w:val="28"/>
        </w:rPr>
        <w:pPrChange w:id="645" w:author="Карина Гареева" w:date="2025-12-25T00:30:16Z">
          <w:pPr>
            <w:spacing w:before="0" w:after="0" w:line="360" w:lineRule="auto"/>
            <w:jc w:val="both"/>
          </w:pPr>
        </w:pPrChange>
      </w:pPr>
      <w:r>
        <w:rPr>
          <w:rFonts w:ascii="Times New Roman" w:hAnsi="Times New Roman" w:eastAsia="Times New Roman" w:cs="Times New Roman"/>
          <w:color w:val="0F1115"/>
          <w:sz w:val="28"/>
          <w:szCs w:val="28"/>
          <w:rtl w:val="0"/>
        </w:rPr>
        <w:t>Рейтинг методов (по убыванию эффективности):</w:t>
      </w:r>
    </w:p>
    <w:p w14:paraId="000002DF">
      <w:pPr>
        <w:numPr>
          <w:ilvl w:val="0"/>
          <w:numId w:val="10"/>
        </w:numPr>
        <w:spacing w:before="0" w:beforeLines="0" w:after="0" w:afterLines="0" w:line="360" w:lineRule="auto"/>
        <w:ind w:left="720" w:hanging="360"/>
        <w:jc w:val="both"/>
        <w:rPr>
          <w:rFonts w:ascii="Times New Roman" w:hAnsi="Times New Roman" w:eastAsia="Times New Roman" w:cs="Times New Roman"/>
          <w:sz w:val="28"/>
          <w:szCs w:val="28"/>
        </w:rPr>
        <w:pPrChange w:id="646" w:author="Карина Гареева" w:date="2025-12-25T00:30:16Z">
          <w:pPr>
            <w:numPr>
              <w:ilvl w:val="0"/>
              <w:numId w:val="10"/>
            </w:numPr>
            <w:spacing w:before="0" w:after="0" w:line="360" w:lineRule="auto"/>
            <w:ind w:left="720" w:hanging="360"/>
            <w:jc w:val="both"/>
          </w:pPr>
        </w:pPrChange>
      </w:pPr>
      <w:r>
        <w:rPr>
          <w:rFonts w:ascii="Times New Roman" w:hAnsi="Times New Roman" w:eastAsia="Times New Roman" w:cs="Times New Roman"/>
          <w:color w:val="0F1115"/>
          <w:sz w:val="28"/>
          <w:szCs w:val="28"/>
          <w:rtl w:val="0"/>
        </w:rPr>
        <w:t>HPS + окно Ханна - 100% успешных определений основной частоты</w:t>
      </w:r>
    </w:p>
    <w:p w14:paraId="000002E0">
      <w:pPr>
        <w:numPr>
          <w:ilvl w:val="0"/>
          <w:numId w:val="10"/>
        </w:numPr>
        <w:spacing w:before="0" w:beforeLines="0" w:after="0" w:afterLines="0" w:line="360" w:lineRule="auto"/>
        <w:ind w:left="720" w:hanging="360"/>
        <w:jc w:val="both"/>
        <w:rPr>
          <w:rFonts w:ascii="Times New Roman" w:hAnsi="Times New Roman" w:eastAsia="Times New Roman" w:cs="Times New Roman"/>
          <w:sz w:val="28"/>
          <w:szCs w:val="28"/>
        </w:rPr>
        <w:pPrChange w:id="647" w:author="Карина Гареева" w:date="2025-12-25T00:30:16Z">
          <w:pPr>
            <w:numPr>
              <w:ilvl w:val="0"/>
              <w:numId w:val="10"/>
            </w:numPr>
            <w:spacing w:before="0" w:after="0" w:line="360" w:lineRule="auto"/>
            <w:ind w:left="720" w:hanging="360"/>
            <w:jc w:val="both"/>
          </w:pPr>
        </w:pPrChange>
      </w:pPr>
      <w:r>
        <w:rPr>
          <w:rFonts w:ascii="Times New Roman" w:hAnsi="Times New Roman" w:eastAsia="Times New Roman" w:cs="Times New Roman"/>
          <w:color w:val="0F1115"/>
          <w:sz w:val="28"/>
          <w:szCs w:val="28"/>
          <w:rtl w:val="0"/>
        </w:rPr>
        <w:t>Простой поиск пика с окном -  (2 из 6 струн)</w:t>
      </w:r>
    </w:p>
    <w:p w14:paraId="000002E1">
      <w:pPr>
        <w:numPr>
          <w:ilvl w:val="0"/>
          <w:numId w:val="10"/>
        </w:numPr>
        <w:spacing w:before="0" w:beforeLines="0" w:after="0" w:afterLines="0" w:line="360" w:lineRule="auto"/>
        <w:ind w:left="720" w:hanging="360"/>
        <w:jc w:val="both"/>
        <w:rPr>
          <w:rFonts w:ascii="Times New Roman" w:hAnsi="Times New Roman" w:eastAsia="Times New Roman" w:cs="Times New Roman"/>
          <w:sz w:val="28"/>
          <w:szCs w:val="28"/>
        </w:rPr>
        <w:pPrChange w:id="648" w:author="Карина Гареева" w:date="2025-12-25T00:30:16Z">
          <w:pPr>
            <w:numPr>
              <w:ilvl w:val="0"/>
              <w:numId w:val="10"/>
            </w:numPr>
            <w:spacing w:before="0" w:after="0" w:line="360" w:lineRule="auto"/>
            <w:ind w:left="720" w:hanging="360"/>
            <w:jc w:val="both"/>
          </w:pPr>
        </w:pPrChange>
      </w:pPr>
      <w:r>
        <w:rPr>
          <w:rFonts w:ascii="Times New Roman" w:hAnsi="Times New Roman" w:eastAsia="Times New Roman" w:cs="Times New Roman"/>
          <w:color w:val="0F1115"/>
          <w:sz w:val="28"/>
          <w:szCs w:val="28"/>
          <w:rtl w:val="0"/>
        </w:rPr>
        <w:t>Простой поиск пика без окна - (1 из 6 струн)</w:t>
      </w:r>
    </w:p>
    <w:p w14:paraId="000002E4">
      <w:pPr>
        <w:spacing w:before="0" w:beforeLines="0" w:after="0" w:afterLines="0" w:line="360" w:lineRule="auto"/>
        <w:ind w:left="0" w:firstLine="560" w:firstLineChars="200"/>
        <w:jc w:val="both"/>
        <w:rPr>
          <w:rFonts w:ascii="Times New Roman" w:hAnsi="Times New Roman" w:eastAsia="Times New Roman" w:cs="Times New Roman"/>
          <w:color w:val="0F1115"/>
          <w:sz w:val="28"/>
          <w:szCs w:val="28"/>
        </w:rPr>
        <w:pPrChange w:id="649" w:author="Карина Гареева" w:date="2025-12-25T00:30:16Z">
          <w:pPr>
            <w:spacing w:before="0" w:after="0" w:line="360" w:lineRule="auto"/>
            <w:ind w:left="0" w:firstLine="560" w:firstLineChars="200"/>
            <w:jc w:val="both"/>
          </w:pPr>
        </w:pPrChange>
      </w:pPr>
      <w:r>
        <w:rPr>
          <w:rFonts w:ascii="Times New Roman" w:hAnsi="Times New Roman" w:eastAsia="Times New Roman" w:cs="Times New Roman"/>
          <w:color w:val="0F1115"/>
          <w:sz w:val="28"/>
          <w:szCs w:val="28"/>
          <w:rtl w:val="0"/>
        </w:rPr>
        <w:t>Для гитарного тюнера</w:t>
      </w:r>
      <w:r>
        <w:rPr>
          <w:rFonts w:hint="default" w:ascii="Times New Roman" w:hAnsi="Times New Roman" w:eastAsia="Times New Roman" w:cs="Times New Roman"/>
          <w:color w:val="0F1115"/>
          <w:sz w:val="28"/>
          <w:szCs w:val="28"/>
          <w:rtl w:val="0"/>
          <w:lang w:val="ru-RU"/>
        </w:rPr>
        <w:t xml:space="preserve"> а</w:t>
      </w:r>
      <w:r>
        <w:rPr>
          <w:rFonts w:ascii="Times New Roman" w:hAnsi="Times New Roman" w:eastAsia="Times New Roman" w:cs="Times New Roman"/>
          <w:color w:val="0F1115"/>
          <w:sz w:val="28"/>
          <w:szCs w:val="28"/>
          <w:rtl w:val="0"/>
        </w:rPr>
        <w:t>лгоритм обеспечивает достоверную настройку всех 6 струн</w:t>
      </w:r>
      <w:r>
        <w:rPr>
          <w:rFonts w:hint="default" w:ascii="Times New Roman" w:hAnsi="Times New Roman" w:eastAsia="Times New Roman" w:cs="Times New Roman"/>
          <w:color w:val="0F1115"/>
          <w:sz w:val="28"/>
          <w:szCs w:val="28"/>
          <w:rtl w:val="0"/>
          <w:lang w:val="ru-RU"/>
        </w:rPr>
        <w:t>, в</w:t>
      </w:r>
      <w:r>
        <w:rPr>
          <w:rFonts w:ascii="Times New Roman" w:hAnsi="Times New Roman" w:eastAsia="Times New Roman" w:cs="Times New Roman"/>
          <w:color w:val="0F1115"/>
          <w:sz w:val="28"/>
          <w:szCs w:val="28"/>
          <w:rtl w:val="0"/>
        </w:rPr>
        <w:t>озможность реализации в реальном времени на микроконтроллере (ESP32-S3)</w:t>
      </w:r>
    </w:p>
    <w:p w14:paraId="000002E5">
      <w:pPr>
        <w:spacing w:before="0" w:beforeLines="0" w:after="0" w:afterLines="0" w:line="360" w:lineRule="auto"/>
        <w:ind w:firstLine="720"/>
        <w:jc w:val="both"/>
        <w:rPr>
          <w:rFonts w:ascii="Times New Roman" w:hAnsi="Times New Roman" w:eastAsia="Times New Roman" w:cs="Times New Roman"/>
          <w:color w:val="0F1115"/>
          <w:sz w:val="28"/>
          <w:szCs w:val="28"/>
        </w:rPr>
        <w:pPrChange w:id="650" w:author="Карина Гареева" w:date="2025-12-25T00:30:16Z">
          <w:pPr>
            <w:spacing w:before="0" w:after="0" w:line="360" w:lineRule="auto"/>
            <w:ind w:firstLine="720"/>
            <w:jc w:val="both"/>
          </w:pPr>
        </w:pPrChange>
      </w:pPr>
      <w:r>
        <w:rPr>
          <w:rFonts w:ascii="Times New Roman" w:hAnsi="Times New Roman" w:eastAsia="Times New Roman" w:cs="Times New Roman"/>
          <w:color w:val="0F1115"/>
          <w:sz w:val="28"/>
          <w:szCs w:val="28"/>
          <w:rtl w:val="0"/>
        </w:rPr>
        <w:t>Вывод: Алгоритм готов к практическому применению в гитарном тюнере на базе ESP32-S3 и представляет пример эффективного использования методов цифровой обработки сигналов для решения прикладных музыкальных задач.</w:t>
      </w:r>
    </w:p>
    <w:p w14:paraId="000002E6">
      <w:pPr>
        <w:spacing w:before="0" w:beforeLines="0" w:after="0" w:afterLines="0" w:line="360" w:lineRule="auto"/>
        <w:ind w:left="0" w:firstLine="0"/>
        <w:jc w:val="both"/>
        <w:rPr>
          <w:rFonts w:ascii="Times New Roman" w:hAnsi="Times New Roman" w:eastAsia="Times New Roman" w:cs="Times New Roman"/>
          <w:sz w:val="28"/>
          <w:szCs w:val="28"/>
        </w:rPr>
        <w:pPrChange w:id="651" w:author="Карина Гареева" w:date="2025-12-25T00:30:16Z">
          <w:pPr>
            <w:spacing w:before="0" w:after="0" w:line="360" w:lineRule="auto"/>
            <w:ind w:left="0" w:firstLine="0"/>
            <w:jc w:val="both"/>
          </w:pPr>
        </w:pPrChange>
      </w:pPr>
    </w:p>
    <w:p w14:paraId="000002E7">
      <w:pPr>
        <w:spacing w:before="0" w:beforeLines="0" w:after="0" w:afterLines="0" w:line="360" w:lineRule="auto"/>
        <w:ind w:firstLine="720"/>
        <w:jc w:val="both"/>
        <w:rPr>
          <w:del w:id="653" w:author="Карина Гареева" w:date="2025-12-25T00:25:42Z"/>
          <w:rFonts w:ascii="Times New Roman" w:hAnsi="Times New Roman" w:eastAsia="Times New Roman" w:cs="Times New Roman"/>
          <w:sz w:val="28"/>
          <w:szCs w:val="28"/>
        </w:rPr>
        <w:pPrChange w:id="652" w:author="Карина Гареева" w:date="2025-12-25T00:30:16Z">
          <w:pPr>
            <w:spacing w:before="0" w:after="0" w:line="360" w:lineRule="auto"/>
            <w:ind w:firstLine="720"/>
            <w:jc w:val="both"/>
          </w:pPr>
        </w:pPrChange>
      </w:pPr>
      <w:r>
        <w:br w:type="page"/>
      </w:r>
    </w:p>
    <w:p w14:paraId="2D7EA95A">
      <w:pPr>
        <w:spacing w:before="0" w:beforeLines="0" w:after="0" w:afterLines="0" w:line="360" w:lineRule="auto"/>
        <w:ind w:firstLine="720"/>
        <w:jc w:val="both"/>
        <w:rPr>
          <w:rFonts w:ascii="Times New Roman" w:hAnsi="Times New Roman" w:eastAsia="Times New Roman" w:cs="Times New Roman"/>
          <w:sz w:val="28"/>
          <w:szCs w:val="28"/>
        </w:rPr>
        <w:pPrChange w:id="654" w:author="Карина Гареева" w:date="2025-12-25T00:30:16Z">
          <w:pPr>
            <w:spacing w:before="0" w:after="0" w:line="360" w:lineRule="auto"/>
            <w:ind w:firstLine="720"/>
            <w:jc w:val="both"/>
          </w:pPr>
        </w:pPrChange>
      </w:pPr>
    </w:p>
    <w:p w14:paraId="726FAE7C">
      <w:pPr>
        <w:pStyle w:val="15"/>
        <w:spacing w:before="0" w:beforeLines="0" w:after="0" w:afterLines="0" w:line="360" w:lineRule="auto"/>
        <w:jc w:val="center"/>
        <w:rPr>
          <w:rFonts w:ascii="Times New Roman" w:hAnsi="Times New Roman" w:eastAsia="Times New Roman" w:cs="Times New Roman"/>
          <w:sz w:val="28"/>
          <w:szCs w:val="28"/>
        </w:rPr>
        <w:pPrChange w:id="655" w:author="Карина Гареева" w:date="2025-12-25T00:30:16Z">
          <w:pPr>
            <w:pStyle w:val="15"/>
            <w:spacing w:before="0" w:after="0"/>
            <w:jc w:val="center"/>
          </w:pPr>
        </w:pPrChange>
      </w:pPr>
      <w:bookmarkStart w:id="123" w:name="_q8uf24ffznj6" w:colFirst="0" w:colLast="0"/>
      <w:bookmarkEnd w:id="123"/>
      <w:bookmarkStart w:id="124" w:name="_Toc31140"/>
      <w:bookmarkStart w:id="125" w:name="_Toc15936"/>
      <w:r>
        <w:rPr>
          <w:rFonts w:ascii="Times New Roman" w:hAnsi="Times New Roman" w:eastAsia="Times New Roman" w:cs="Times New Roman"/>
          <w:b/>
          <w:bCs/>
          <w:sz w:val="28"/>
          <w:szCs w:val="28"/>
          <w:rtl w:val="0"/>
        </w:rPr>
        <w:t>3. ПРОГРАММА ДЛЯ МИКРОКОНТРОЛЛЕРА (ARDUINO ДЛЯ РАБОТЫ С ESP32S3)</w:t>
      </w:r>
      <w:bookmarkEnd w:id="124"/>
      <w:bookmarkEnd w:id="125"/>
    </w:p>
    <w:p w14:paraId="1844EDE6">
      <w:pPr>
        <w:spacing w:before="0" w:beforeLines="0" w:after="0" w:afterLines="0" w:line="360" w:lineRule="auto"/>
        <w:ind w:firstLine="720"/>
        <w:rPr>
          <w:sz w:val="28"/>
          <w:szCs w:val="28"/>
        </w:rPr>
        <w:pPrChange w:id="656" w:author="Карина Гареева" w:date="2025-12-25T00:30:16Z">
          <w:pPr>
            <w:spacing w:before="0" w:after="0" w:line="360" w:lineRule="auto"/>
            <w:ind w:firstLine="720"/>
          </w:pPr>
        </w:pPrChange>
      </w:pPr>
      <w:r>
        <w:rPr>
          <w:rFonts w:ascii="Times New Roman" w:hAnsi="Times New Roman" w:eastAsia="Times New Roman" w:cs="Times New Roman"/>
          <w:sz w:val="28"/>
          <w:szCs w:val="28"/>
          <w:rtl w:val="0"/>
        </w:rPr>
        <w:t>Программа гитарного тюнера на Arduino (ESP32) с OLED-дисплеем, использующая методы цифровой обработки сигналов.</w:t>
      </w:r>
    </w:p>
    <w:p w14:paraId="000002ED">
      <w:pPr>
        <w:spacing w:before="0" w:beforeLines="0" w:after="0" w:afterLines="0" w:line="360" w:lineRule="auto"/>
        <w:rPr>
          <w:rFonts w:ascii="Times New Roman" w:hAnsi="Times New Roman" w:eastAsia="Times New Roman" w:cs="Times New Roman"/>
          <w:b w:val="0"/>
          <w:bCs w:val="0"/>
          <w:sz w:val="28"/>
          <w:szCs w:val="28"/>
        </w:rPr>
        <w:pPrChange w:id="657" w:author="Карина Гареева" w:date="2025-12-25T00:30:16Z">
          <w:pPr>
            <w:spacing w:before="0" w:after="0" w:line="360" w:lineRule="auto"/>
          </w:pPr>
        </w:pPrChange>
      </w:pPr>
      <w:r>
        <w:rPr>
          <w:rFonts w:ascii="Times New Roman" w:hAnsi="Times New Roman" w:eastAsia="Times New Roman" w:cs="Times New Roman"/>
          <w:b w:val="0"/>
          <w:bCs w:val="0"/>
          <w:sz w:val="28"/>
          <w:szCs w:val="28"/>
          <w:rtl w:val="0"/>
        </w:rPr>
        <w:t>Необходимые библиотеки:</w:t>
      </w:r>
    </w:p>
    <w:p w14:paraId="000002EE">
      <w:pPr>
        <w:spacing w:before="0" w:beforeLines="0" w:after="0" w:afterLines="0" w:line="360" w:lineRule="auto"/>
        <w:rPr>
          <w:rFonts w:ascii="Courier New" w:hAnsi="Courier New" w:eastAsia="Courier New" w:cs="Courier New"/>
          <w:sz w:val="24"/>
          <w:szCs w:val="24"/>
        </w:rPr>
        <w:pPrChange w:id="658" w:author="Карина Гареева" w:date="2025-12-25T00:30:16Z">
          <w:pPr>
            <w:spacing w:before="0" w:after="0" w:line="360" w:lineRule="auto"/>
          </w:pPr>
        </w:pPrChange>
      </w:pPr>
      <w:r>
        <w:rPr>
          <w:rFonts w:ascii="Courier New" w:hAnsi="Courier New" w:eastAsia="Courier New" w:cs="Courier New"/>
          <w:sz w:val="24"/>
          <w:szCs w:val="24"/>
          <w:rtl w:val="0"/>
        </w:rPr>
        <w:t>#include &lt;math.h&gt;</w:t>
      </w:r>
    </w:p>
    <w:p w14:paraId="000002EF">
      <w:pPr>
        <w:spacing w:before="0" w:beforeLines="0" w:after="0" w:afterLines="0" w:line="360" w:lineRule="auto"/>
        <w:rPr>
          <w:rFonts w:ascii="Courier New" w:hAnsi="Courier New" w:eastAsia="Courier New" w:cs="Courier New"/>
          <w:sz w:val="24"/>
          <w:szCs w:val="24"/>
        </w:rPr>
        <w:pPrChange w:id="659" w:author="Карина Гареева" w:date="2025-12-25T00:30:16Z">
          <w:pPr>
            <w:spacing w:before="0" w:after="0" w:line="360" w:lineRule="auto"/>
          </w:pPr>
        </w:pPrChange>
      </w:pPr>
      <w:r>
        <w:rPr>
          <w:rFonts w:ascii="Courier New" w:hAnsi="Courier New" w:eastAsia="Courier New" w:cs="Courier New"/>
          <w:sz w:val="24"/>
          <w:szCs w:val="24"/>
          <w:rtl w:val="0"/>
        </w:rPr>
        <w:t>#include &lt;Wire.h&gt;</w:t>
      </w:r>
    </w:p>
    <w:p w14:paraId="000002F0">
      <w:pPr>
        <w:spacing w:before="0" w:beforeLines="0" w:after="0" w:afterLines="0" w:line="360" w:lineRule="auto"/>
        <w:rPr>
          <w:rFonts w:ascii="Courier New" w:hAnsi="Courier New" w:eastAsia="Courier New" w:cs="Courier New"/>
          <w:sz w:val="24"/>
          <w:szCs w:val="24"/>
        </w:rPr>
        <w:pPrChange w:id="660" w:author="Карина Гареева" w:date="2025-12-25T00:30:16Z">
          <w:pPr>
            <w:spacing w:before="0" w:after="0" w:line="360" w:lineRule="auto"/>
          </w:pPr>
        </w:pPrChange>
      </w:pPr>
      <w:r>
        <w:rPr>
          <w:rFonts w:ascii="Courier New" w:hAnsi="Courier New" w:eastAsia="Courier New" w:cs="Courier New"/>
          <w:sz w:val="24"/>
          <w:szCs w:val="24"/>
          <w:rtl w:val="0"/>
        </w:rPr>
        <w:t>#include &lt;Adafruit_GFX.h&gt;</w:t>
      </w:r>
    </w:p>
    <w:p w14:paraId="000002F1">
      <w:pPr>
        <w:spacing w:before="0" w:beforeLines="0" w:after="0" w:afterLines="0" w:line="360" w:lineRule="auto"/>
        <w:rPr>
          <w:rFonts w:ascii="Courier New" w:hAnsi="Courier New" w:eastAsia="Courier New" w:cs="Courier New"/>
          <w:sz w:val="24"/>
          <w:szCs w:val="24"/>
        </w:rPr>
        <w:pPrChange w:id="661" w:author="Карина Гареева" w:date="2025-12-25T00:30:16Z">
          <w:pPr>
            <w:spacing w:before="0" w:after="0" w:line="360" w:lineRule="auto"/>
          </w:pPr>
        </w:pPrChange>
      </w:pPr>
      <w:r>
        <w:rPr>
          <w:rFonts w:ascii="Courier New" w:hAnsi="Courier New" w:eastAsia="Courier New" w:cs="Courier New"/>
          <w:sz w:val="24"/>
          <w:szCs w:val="24"/>
          <w:rtl w:val="0"/>
        </w:rPr>
        <w:t>#include &lt;Adafruit_SSD1306.h&gt;</w:t>
      </w:r>
    </w:p>
    <w:p w14:paraId="000002F3">
      <w:pPr>
        <w:spacing w:before="0" w:beforeLines="0" w:after="0" w:afterLines="0" w:line="360" w:lineRule="auto"/>
        <w:rPr>
          <w:sz w:val="28"/>
          <w:szCs w:val="28"/>
        </w:rPr>
        <w:pPrChange w:id="662" w:author="Карина Гареева" w:date="2025-12-25T00:30:16Z">
          <w:pPr>
            <w:spacing w:before="0" w:after="0" w:line="360" w:lineRule="auto"/>
          </w:pPr>
        </w:pPrChange>
      </w:pPr>
      <w:r>
        <w:rPr>
          <w:rFonts w:ascii="Courier New" w:hAnsi="Courier New" w:eastAsia="Courier New" w:cs="Courier New"/>
          <w:sz w:val="24"/>
          <w:szCs w:val="24"/>
          <w:rtl w:val="0"/>
        </w:rPr>
        <w:t>#include &lt;algorithm&gt;</w:t>
      </w:r>
    </w:p>
    <w:p w14:paraId="000002F4">
      <w:pPr>
        <w:spacing w:before="0" w:beforeLines="0" w:after="0" w:afterLines="0" w:line="360" w:lineRule="auto"/>
        <w:rPr>
          <w:rFonts w:ascii="Times New Roman" w:hAnsi="Times New Roman" w:eastAsia="Times New Roman" w:cs="Times New Roman"/>
          <w:sz w:val="28"/>
          <w:szCs w:val="28"/>
        </w:rPr>
        <w:pPrChange w:id="663" w:author="Карина Гареева" w:date="2025-12-25T00:30:16Z">
          <w:pPr>
            <w:spacing w:before="0" w:after="0" w:line="360" w:lineRule="auto"/>
          </w:pPr>
        </w:pPrChange>
      </w:pPr>
      <w:r>
        <w:rPr>
          <w:rFonts w:ascii="Times New Roman" w:hAnsi="Times New Roman" w:eastAsia="Times New Roman" w:cs="Times New Roman"/>
          <w:sz w:val="28"/>
          <w:szCs w:val="28"/>
          <w:rtl w:val="0"/>
        </w:rPr>
        <w:t>math.h - математические функции (логарифмы, модуль и т.д.).</w:t>
      </w:r>
    </w:p>
    <w:p w14:paraId="000002F5">
      <w:pPr>
        <w:spacing w:before="0" w:beforeLines="0" w:after="0" w:afterLines="0" w:line="360" w:lineRule="auto"/>
        <w:rPr>
          <w:rFonts w:ascii="Times New Roman" w:hAnsi="Times New Roman" w:eastAsia="Times New Roman" w:cs="Times New Roman"/>
          <w:sz w:val="28"/>
          <w:szCs w:val="28"/>
        </w:rPr>
        <w:pPrChange w:id="664" w:author="Карина Гареева" w:date="2025-12-25T00:30:16Z">
          <w:pPr>
            <w:spacing w:before="0" w:after="0" w:line="360" w:lineRule="auto"/>
          </w:pPr>
        </w:pPrChange>
      </w:pPr>
      <w:r>
        <w:rPr>
          <w:rFonts w:ascii="Times New Roman" w:hAnsi="Times New Roman" w:eastAsia="Times New Roman" w:cs="Times New Roman"/>
          <w:sz w:val="28"/>
          <w:szCs w:val="28"/>
          <w:rtl w:val="0"/>
        </w:rPr>
        <w:t>Wire.h - для I2C связи с OLED-дисплеем.</w:t>
      </w:r>
    </w:p>
    <w:p w14:paraId="000002F6">
      <w:pPr>
        <w:spacing w:before="0" w:beforeLines="0" w:after="0" w:afterLines="0" w:line="360" w:lineRule="auto"/>
        <w:rPr>
          <w:rFonts w:ascii="Times New Roman" w:hAnsi="Times New Roman" w:eastAsia="Times New Roman" w:cs="Times New Roman"/>
          <w:sz w:val="28"/>
          <w:szCs w:val="28"/>
        </w:rPr>
        <w:pPrChange w:id="665" w:author="Карина Гареева" w:date="2025-12-25T00:30:16Z">
          <w:pPr>
            <w:spacing w:before="0" w:after="0" w:line="360" w:lineRule="auto"/>
          </w:pPr>
        </w:pPrChange>
      </w:pPr>
      <w:r>
        <w:rPr>
          <w:rFonts w:ascii="Times New Roman" w:hAnsi="Times New Roman" w:eastAsia="Times New Roman" w:cs="Times New Roman"/>
          <w:sz w:val="28"/>
          <w:szCs w:val="28"/>
          <w:rtl w:val="0"/>
        </w:rPr>
        <w:t>Adafruit_GFX/SSD1306 - библиотеки для работы с дисплеем.</w:t>
      </w:r>
    </w:p>
    <w:p w14:paraId="000002F7">
      <w:pPr>
        <w:spacing w:before="0" w:beforeLines="0" w:after="0" w:afterLines="0" w:line="360" w:lineRule="auto"/>
        <w:rPr>
          <w:del w:id="667" w:author="Карина Гареева" w:date="2025-12-25T00:25:52Z"/>
          <w:rFonts w:ascii="Times New Roman" w:hAnsi="Times New Roman" w:eastAsia="Times New Roman" w:cs="Times New Roman"/>
          <w:sz w:val="28"/>
          <w:szCs w:val="28"/>
        </w:rPr>
        <w:pPrChange w:id="666" w:author="Карина Гареева" w:date="2025-12-25T00:30:16Z">
          <w:pPr>
            <w:spacing w:before="0" w:after="0" w:line="360" w:lineRule="auto"/>
          </w:pPr>
        </w:pPrChange>
      </w:pPr>
      <w:r>
        <w:rPr>
          <w:rFonts w:ascii="Times New Roman" w:hAnsi="Times New Roman" w:eastAsia="Times New Roman" w:cs="Times New Roman"/>
          <w:sz w:val="28"/>
          <w:szCs w:val="28"/>
          <w:rtl w:val="0"/>
        </w:rPr>
        <w:t>algorithm - для функций типа min(), max().</w:t>
      </w:r>
    </w:p>
    <w:p w14:paraId="000002F8">
      <w:pPr>
        <w:spacing w:before="0" w:beforeLines="0" w:after="0" w:afterLines="0" w:line="360" w:lineRule="auto"/>
        <w:rPr>
          <w:sz w:val="28"/>
          <w:szCs w:val="28"/>
        </w:rPr>
        <w:pPrChange w:id="668" w:author="Карина Гареева" w:date="2025-12-25T00:30:16Z">
          <w:pPr>
            <w:spacing w:before="0" w:after="0" w:line="360" w:lineRule="auto"/>
          </w:pPr>
        </w:pPrChange>
      </w:pPr>
    </w:p>
    <w:p w14:paraId="000002F9">
      <w:pPr>
        <w:spacing w:before="0" w:beforeLines="0" w:after="0" w:afterLines="0" w:line="360" w:lineRule="auto"/>
        <w:rPr>
          <w:rFonts w:ascii="Courier New" w:hAnsi="Courier New" w:eastAsia="Courier New" w:cs="Courier New"/>
          <w:sz w:val="24"/>
          <w:szCs w:val="24"/>
        </w:rPr>
        <w:pPrChange w:id="669" w:author="Карина Гареева" w:date="2025-12-25T00:30:16Z">
          <w:pPr>
            <w:spacing w:before="0" w:after="0" w:line="360" w:lineRule="auto"/>
          </w:pPr>
        </w:pPrChange>
      </w:pPr>
      <w:r>
        <w:rPr>
          <w:rFonts w:ascii="Courier New" w:hAnsi="Courier New" w:eastAsia="Courier New" w:cs="Courier New"/>
          <w:sz w:val="24"/>
          <w:szCs w:val="24"/>
          <w:rtl w:val="0"/>
        </w:rPr>
        <w:t>const int ADC_GPIO = 5;</w:t>
      </w:r>
    </w:p>
    <w:p w14:paraId="000002FA">
      <w:pPr>
        <w:spacing w:before="0" w:beforeLines="0" w:after="0" w:afterLines="0" w:line="360" w:lineRule="auto"/>
        <w:rPr>
          <w:rFonts w:ascii="Courier New" w:hAnsi="Courier New" w:eastAsia="Courier New" w:cs="Courier New"/>
          <w:sz w:val="24"/>
          <w:szCs w:val="24"/>
        </w:rPr>
        <w:pPrChange w:id="670" w:author="Карина Гареева" w:date="2025-12-25T00:30:16Z">
          <w:pPr>
            <w:spacing w:before="0" w:after="0" w:line="360" w:lineRule="auto"/>
          </w:pPr>
        </w:pPrChange>
      </w:pPr>
      <w:r>
        <w:rPr>
          <w:rFonts w:ascii="Courier New" w:hAnsi="Courier New" w:eastAsia="Courier New" w:cs="Courier New"/>
          <w:sz w:val="24"/>
          <w:szCs w:val="24"/>
          <w:rtl w:val="0"/>
        </w:rPr>
        <w:t>const int SDA_PIN = 17;</w:t>
      </w:r>
    </w:p>
    <w:p w14:paraId="000002FC">
      <w:pPr>
        <w:spacing w:before="0" w:beforeLines="0" w:after="0" w:afterLines="0" w:line="360" w:lineRule="auto"/>
        <w:rPr>
          <w:sz w:val="28"/>
          <w:szCs w:val="28"/>
        </w:rPr>
        <w:pPrChange w:id="671" w:author="Карина Гареева" w:date="2025-12-25T00:30:16Z">
          <w:pPr>
            <w:spacing w:before="0" w:after="0" w:line="360" w:lineRule="auto"/>
          </w:pPr>
        </w:pPrChange>
      </w:pPr>
      <w:r>
        <w:rPr>
          <w:rFonts w:ascii="Courier New" w:hAnsi="Courier New" w:eastAsia="Courier New" w:cs="Courier New"/>
          <w:sz w:val="24"/>
          <w:szCs w:val="24"/>
          <w:rtl w:val="0"/>
        </w:rPr>
        <w:t>const int SCL_PIN = 18;</w:t>
      </w:r>
    </w:p>
    <w:p w14:paraId="000002FD">
      <w:pPr>
        <w:spacing w:before="0" w:beforeLines="0" w:after="0" w:afterLines="0" w:line="360" w:lineRule="auto"/>
        <w:rPr>
          <w:rFonts w:ascii="Times New Roman" w:hAnsi="Times New Roman" w:eastAsia="Times New Roman" w:cs="Times New Roman"/>
          <w:sz w:val="28"/>
          <w:szCs w:val="28"/>
        </w:rPr>
        <w:pPrChange w:id="672" w:author="Карина Гареева" w:date="2025-12-25T00:30:16Z">
          <w:pPr>
            <w:spacing w:before="0" w:after="0" w:line="360" w:lineRule="auto"/>
          </w:pPr>
        </w:pPrChange>
      </w:pPr>
      <w:r>
        <w:rPr>
          <w:rFonts w:ascii="Times New Roman" w:hAnsi="Times New Roman" w:eastAsia="Times New Roman" w:cs="Times New Roman"/>
          <w:sz w:val="28"/>
          <w:szCs w:val="28"/>
          <w:rtl w:val="0"/>
        </w:rPr>
        <w:t>ADC_GPIO - пин для подключения микрофона/звукового датчика.</w:t>
      </w:r>
    </w:p>
    <w:p w14:paraId="000002FE">
      <w:pPr>
        <w:spacing w:before="0" w:beforeLines="0" w:after="0" w:afterLines="0" w:line="360" w:lineRule="auto"/>
        <w:rPr>
          <w:del w:id="674" w:author="Карина Гареева" w:date="2025-12-25T00:25:55Z"/>
          <w:rFonts w:ascii="Times New Roman" w:hAnsi="Times New Roman" w:eastAsia="Times New Roman" w:cs="Times New Roman"/>
          <w:sz w:val="28"/>
          <w:szCs w:val="28"/>
        </w:rPr>
        <w:pPrChange w:id="673" w:author="Карина Гареева" w:date="2025-12-25T00:30:16Z">
          <w:pPr>
            <w:spacing w:before="0" w:after="0" w:line="360" w:lineRule="auto"/>
          </w:pPr>
        </w:pPrChange>
      </w:pPr>
      <w:r>
        <w:rPr>
          <w:rFonts w:ascii="Times New Roman" w:hAnsi="Times New Roman" w:eastAsia="Times New Roman" w:cs="Times New Roman"/>
          <w:sz w:val="28"/>
          <w:szCs w:val="28"/>
          <w:rtl w:val="0"/>
        </w:rPr>
        <w:t>SDA_PIN/SCL_PIN - пины для данных и тактового сигнала I2C.</w:t>
      </w:r>
    </w:p>
    <w:p w14:paraId="000002FF">
      <w:pPr>
        <w:spacing w:before="0" w:beforeLines="0" w:after="0" w:afterLines="0" w:line="360" w:lineRule="auto"/>
        <w:rPr>
          <w:rFonts w:ascii="Times New Roman" w:hAnsi="Times New Roman" w:eastAsia="Times New Roman" w:cs="Times New Roman"/>
          <w:sz w:val="28"/>
          <w:szCs w:val="28"/>
        </w:rPr>
        <w:pPrChange w:id="675" w:author="Карина Гареева" w:date="2025-12-25T00:30:16Z">
          <w:pPr>
            <w:spacing w:before="0" w:after="0" w:line="360" w:lineRule="auto"/>
          </w:pPr>
        </w:pPrChange>
      </w:pPr>
    </w:p>
    <w:p w14:paraId="00000300">
      <w:pPr>
        <w:spacing w:before="0" w:beforeLines="0" w:after="0" w:afterLines="0" w:line="360" w:lineRule="auto"/>
        <w:rPr>
          <w:rFonts w:ascii="Courier New" w:hAnsi="Courier New" w:eastAsia="Courier New" w:cs="Courier New"/>
          <w:sz w:val="24"/>
          <w:szCs w:val="24"/>
        </w:rPr>
        <w:pPrChange w:id="676"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const uint32_t SAMPLE_RATE = 10000; </w:t>
      </w:r>
    </w:p>
    <w:p w14:paraId="00000301">
      <w:pPr>
        <w:spacing w:before="0" w:beforeLines="0" w:after="0" w:afterLines="0" w:line="360" w:lineRule="auto"/>
        <w:rPr>
          <w:rFonts w:ascii="Times New Roman" w:hAnsi="Times New Roman" w:eastAsia="Times New Roman" w:cs="Times New Roman"/>
          <w:sz w:val="28"/>
          <w:szCs w:val="28"/>
        </w:rPr>
        <w:pPrChange w:id="677" w:author="Карина Гареева" w:date="2025-12-25T00:30:16Z">
          <w:pPr>
            <w:spacing w:before="0" w:after="0" w:line="360" w:lineRule="auto"/>
          </w:pPr>
        </w:pPrChange>
      </w:pPr>
      <w:r>
        <w:rPr>
          <w:rFonts w:ascii="Times New Roman" w:hAnsi="Times New Roman" w:eastAsia="Times New Roman" w:cs="Times New Roman"/>
          <w:sz w:val="28"/>
          <w:szCs w:val="28"/>
          <w:rtl w:val="0"/>
        </w:rPr>
        <w:t xml:space="preserve"> Частота дискретизации (10 кГц)</w:t>
      </w:r>
    </w:p>
    <w:p w14:paraId="00000302">
      <w:pPr>
        <w:spacing w:before="0" w:beforeLines="0" w:after="0" w:afterLines="0" w:line="360" w:lineRule="auto"/>
        <w:rPr>
          <w:rFonts w:ascii="Courier New" w:hAnsi="Courier New" w:eastAsia="Courier New" w:cs="Courier New"/>
          <w:sz w:val="28"/>
          <w:szCs w:val="28"/>
        </w:rPr>
        <w:pPrChange w:id="678"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const uint16_t FFT_SIZE = 2048; </w:t>
      </w:r>
      <w:r>
        <w:rPr>
          <w:rFonts w:ascii="Courier New" w:hAnsi="Courier New" w:eastAsia="Courier New" w:cs="Courier New"/>
          <w:sz w:val="28"/>
          <w:szCs w:val="28"/>
          <w:rtl w:val="0"/>
        </w:rPr>
        <w:t xml:space="preserve">    </w:t>
      </w:r>
    </w:p>
    <w:p w14:paraId="00000303">
      <w:pPr>
        <w:spacing w:before="0" w:beforeLines="0" w:after="0" w:afterLines="0" w:line="360" w:lineRule="auto"/>
        <w:rPr>
          <w:rFonts w:ascii="Times New Roman" w:hAnsi="Times New Roman" w:eastAsia="Times New Roman" w:cs="Times New Roman"/>
          <w:sz w:val="28"/>
          <w:szCs w:val="28"/>
        </w:rPr>
        <w:pPrChange w:id="679" w:author="Карина Гареева" w:date="2025-12-25T00:30:16Z">
          <w:pPr>
            <w:spacing w:before="0" w:after="0" w:line="360" w:lineRule="auto"/>
          </w:pPr>
        </w:pPrChange>
      </w:pPr>
      <w:r>
        <w:rPr>
          <w:rFonts w:ascii="Times New Roman" w:hAnsi="Times New Roman" w:eastAsia="Times New Roman" w:cs="Times New Roman"/>
          <w:sz w:val="28"/>
          <w:szCs w:val="28"/>
          <w:rtl w:val="0"/>
        </w:rPr>
        <w:t>Размер преобразования Фурье</w:t>
      </w:r>
    </w:p>
    <w:p w14:paraId="00000304">
      <w:pPr>
        <w:spacing w:before="0" w:beforeLines="0" w:after="0" w:afterLines="0" w:line="360" w:lineRule="auto"/>
        <w:rPr>
          <w:rFonts w:ascii="Courier New" w:hAnsi="Courier New" w:eastAsia="Courier New" w:cs="Courier New"/>
          <w:sz w:val="28"/>
          <w:szCs w:val="28"/>
        </w:rPr>
        <w:pPrChange w:id="680"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const uint8_t MAX_HARMONIC = 3; </w:t>
      </w:r>
      <w:r>
        <w:rPr>
          <w:rFonts w:ascii="Courier New" w:hAnsi="Courier New" w:eastAsia="Courier New" w:cs="Courier New"/>
          <w:sz w:val="28"/>
          <w:szCs w:val="28"/>
          <w:rtl w:val="0"/>
        </w:rPr>
        <w:t xml:space="preserve">    </w:t>
      </w:r>
    </w:p>
    <w:p w14:paraId="00000305">
      <w:pPr>
        <w:spacing w:before="0" w:beforeLines="0" w:after="0" w:afterLines="0" w:line="360" w:lineRule="auto"/>
        <w:rPr>
          <w:rFonts w:ascii="Times New Roman" w:hAnsi="Times New Roman" w:eastAsia="Times New Roman" w:cs="Times New Roman"/>
          <w:sz w:val="28"/>
          <w:szCs w:val="28"/>
        </w:rPr>
        <w:pPrChange w:id="681"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Макс. гармоника для HPS</w:t>
      </w:r>
    </w:p>
    <w:p w14:paraId="00000306">
      <w:pPr>
        <w:spacing w:before="0" w:beforeLines="0" w:after="0" w:afterLines="0" w:line="360" w:lineRule="auto"/>
        <w:rPr>
          <w:rFonts w:ascii="Courier New" w:hAnsi="Courier New" w:eastAsia="Courier New" w:cs="Courier New"/>
          <w:sz w:val="28"/>
          <w:szCs w:val="28"/>
        </w:rPr>
        <w:pPrChange w:id="682"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const uint16_t RMS_BLOCK = 512; </w:t>
      </w:r>
      <w:r>
        <w:rPr>
          <w:rFonts w:ascii="Courier New" w:hAnsi="Courier New" w:eastAsia="Courier New" w:cs="Courier New"/>
          <w:sz w:val="28"/>
          <w:szCs w:val="28"/>
          <w:rtl w:val="0"/>
        </w:rPr>
        <w:t xml:space="preserve">    </w:t>
      </w:r>
    </w:p>
    <w:p w14:paraId="00000307">
      <w:pPr>
        <w:spacing w:before="0" w:beforeLines="0" w:after="0" w:afterLines="0" w:line="360" w:lineRule="auto"/>
        <w:rPr>
          <w:rFonts w:ascii="Times New Roman" w:hAnsi="Times New Roman" w:eastAsia="Times New Roman" w:cs="Times New Roman"/>
          <w:sz w:val="28"/>
          <w:szCs w:val="28"/>
        </w:rPr>
        <w:pPrChange w:id="683"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Кол-во отсчётов для вычисления громкости</w:t>
      </w:r>
    </w:p>
    <w:p w14:paraId="00000308">
      <w:pPr>
        <w:spacing w:before="0" w:beforeLines="0" w:after="0" w:afterLines="0" w:line="360" w:lineRule="auto"/>
        <w:rPr>
          <w:rFonts w:ascii="Courier New" w:hAnsi="Courier New" w:eastAsia="Courier New" w:cs="Courier New"/>
          <w:sz w:val="24"/>
          <w:szCs w:val="24"/>
        </w:rPr>
        <w:pPrChange w:id="684"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const double RMS_DB_THRESHOLD = -25.0; </w:t>
      </w:r>
    </w:p>
    <w:p w14:paraId="00000309">
      <w:pPr>
        <w:spacing w:before="0" w:beforeLines="0" w:after="0" w:afterLines="0" w:line="360" w:lineRule="auto"/>
        <w:rPr>
          <w:rFonts w:ascii="Times New Roman" w:hAnsi="Times New Roman" w:eastAsia="Times New Roman" w:cs="Times New Roman"/>
          <w:sz w:val="28"/>
          <w:szCs w:val="28"/>
        </w:rPr>
        <w:pPrChange w:id="685"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Порог громкости для анализа</w:t>
      </w:r>
    </w:p>
    <w:p w14:paraId="0000030A">
      <w:pPr>
        <w:spacing w:before="0" w:beforeLines="0" w:after="0" w:afterLines="0" w:line="360" w:lineRule="auto"/>
        <w:rPr>
          <w:rFonts w:ascii="Courier New" w:hAnsi="Courier New" w:eastAsia="Courier New" w:cs="Courier New"/>
          <w:sz w:val="24"/>
          <w:szCs w:val="24"/>
        </w:rPr>
        <w:pPrChange w:id="686"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const int CALIBRATE_SAMPLES = 512;  </w:t>
      </w:r>
    </w:p>
    <w:p w14:paraId="0000030B">
      <w:pPr>
        <w:spacing w:before="0" w:beforeLines="0" w:after="0" w:afterLines="0" w:line="360" w:lineRule="auto"/>
        <w:rPr>
          <w:rFonts w:ascii="Times New Roman" w:hAnsi="Times New Roman" w:eastAsia="Times New Roman" w:cs="Times New Roman"/>
          <w:sz w:val="28"/>
          <w:szCs w:val="28"/>
        </w:rPr>
        <w:pPrChange w:id="687"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Кол-во отсчётов для калибровки</w:t>
      </w:r>
    </w:p>
    <w:p w14:paraId="0000030C">
      <w:pPr>
        <w:spacing w:before="0" w:beforeLines="0" w:after="0" w:afterLines="0" w:line="360" w:lineRule="auto"/>
        <w:jc w:val="both"/>
        <w:rPr>
          <w:sz w:val="28"/>
          <w:szCs w:val="28"/>
        </w:rPr>
        <w:pPrChange w:id="688" w:author="Карина Гареева" w:date="2025-12-25T00:30:16Z">
          <w:pPr>
            <w:spacing w:before="0" w:after="0" w:line="360" w:lineRule="auto"/>
            <w:jc w:val="both"/>
          </w:pPr>
        </w:pPrChange>
      </w:pPr>
    </w:p>
    <w:p w14:paraId="0000030D">
      <w:pPr>
        <w:spacing w:before="0" w:beforeLines="0" w:after="0" w:afterLines="0" w:line="360" w:lineRule="auto"/>
        <w:ind w:firstLine="720"/>
        <w:jc w:val="both"/>
        <w:rPr>
          <w:rFonts w:ascii="Times New Roman" w:hAnsi="Times New Roman" w:eastAsia="Times New Roman" w:cs="Times New Roman"/>
          <w:sz w:val="28"/>
          <w:szCs w:val="28"/>
        </w:rPr>
        <w:pPrChange w:id="689"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SAMPLE_RATE 10 кГц позволяет анализировать частоты до 5 кГц, что покрывает весь диапазон гитары.</w:t>
      </w:r>
    </w:p>
    <w:p w14:paraId="0000030E">
      <w:pPr>
        <w:spacing w:before="0" w:beforeLines="0" w:after="0" w:afterLines="0" w:line="360" w:lineRule="auto"/>
        <w:ind w:firstLine="720"/>
        <w:jc w:val="both"/>
        <w:rPr>
          <w:rFonts w:ascii="Times New Roman" w:hAnsi="Times New Roman" w:eastAsia="Times New Roman" w:cs="Times New Roman"/>
          <w:sz w:val="28"/>
          <w:szCs w:val="28"/>
        </w:rPr>
        <w:pPrChange w:id="690"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FFT_SIZE 2048 - компромисс между точностью по частоте и скоростью расчёта.</w:t>
      </w:r>
    </w:p>
    <w:p w14:paraId="0000030F">
      <w:pPr>
        <w:spacing w:before="0" w:beforeLines="0" w:after="0" w:afterLines="0" w:line="360" w:lineRule="auto"/>
        <w:ind w:firstLine="720"/>
        <w:jc w:val="both"/>
        <w:rPr>
          <w:del w:id="692" w:author="Карина Гареева" w:date="2025-12-25T00:26:02Z"/>
          <w:rFonts w:ascii="Times New Roman" w:hAnsi="Times New Roman" w:eastAsia="Times New Roman" w:cs="Times New Roman"/>
          <w:sz w:val="28"/>
          <w:szCs w:val="28"/>
        </w:rPr>
        <w:pPrChange w:id="691" w:author="Карина Гареева" w:date="2025-12-25T00:30:16Z">
          <w:pPr>
            <w:spacing w:before="0" w:after="0" w:line="360" w:lineRule="auto"/>
            <w:ind w:firstLine="720"/>
            <w:jc w:val="both"/>
          </w:pPr>
        </w:pPrChange>
      </w:pPr>
      <w:r>
        <w:rPr>
          <w:rFonts w:ascii="Times New Roman" w:hAnsi="Times New Roman" w:eastAsia="Times New Roman" w:cs="Times New Roman"/>
          <w:sz w:val="28"/>
          <w:szCs w:val="28"/>
          <w:rtl w:val="0"/>
        </w:rPr>
        <w:t>MAX_HARMONIC - ключевой параметр для метода HPS.</w:t>
      </w:r>
    </w:p>
    <w:p w14:paraId="519B61F5">
      <w:pPr>
        <w:spacing w:before="0" w:beforeLines="0" w:after="0" w:afterLines="0" w:line="360" w:lineRule="auto"/>
        <w:ind w:firstLine="720"/>
        <w:jc w:val="both"/>
        <w:rPr>
          <w:sz w:val="28"/>
          <w:szCs w:val="28"/>
        </w:rPr>
        <w:pPrChange w:id="693" w:author="Карина Гареева" w:date="2025-12-25T00:30:16Z">
          <w:pPr>
            <w:spacing w:before="0" w:after="0" w:line="360" w:lineRule="auto"/>
          </w:pPr>
        </w:pPrChange>
      </w:pPr>
    </w:p>
    <w:p w14:paraId="00000311">
      <w:pPr>
        <w:spacing w:before="0" w:beforeLines="0" w:after="0" w:afterLines="0" w:line="360" w:lineRule="auto"/>
        <w:rPr>
          <w:sz w:val="28"/>
          <w:szCs w:val="28"/>
        </w:rPr>
        <w:pPrChange w:id="694"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Настройки дисплея:</w:t>
      </w:r>
    </w:p>
    <w:p w14:paraId="00000312">
      <w:pPr>
        <w:spacing w:before="0" w:beforeLines="0" w:after="0" w:afterLines="0" w:line="360" w:lineRule="auto"/>
        <w:rPr>
          <w:rFonts w:ascii="Courier New" w:hAnsi="Courier New" w:eastAsia="Courier New" w:cs="Courier New"/>
          <w:sz w:val="24"/>
          <w:szCs w:val="24"/>
        </w:rPr>
        <w:pPrChange w:id="695" w:author="Карина Гареева" w:date="2025-12-25T00:30:16Z">
          <w:pPr>
            <w:spacing w:before="0" w:after="0" w:line="360" w:lineRule="auto"/>
          </w:pPr>
        </w:pPrChange>
      </w:pPr>
      <w:r>
        <w:rPr>
          <w:rFonts w:ascii="Courier New" w:hAnsi="Courier New" w:eastAsia="Courier New" w:cs="Courier New"/>
          <w:sz w:val="24"/>
          <w:szCs w:val="24"/>
          <w:rtl w:val="0"/>
        </w:rPr>
        <w:t>#define SCREEN_WIDTH 128</w:t>
      </w:r>
    </w:p>
    <w:p w14:paraId="00000313">
      <w:pPr>
        <w:spacing w:before="0" w:beforeLines="0" w:after="0" w:afterLines="0" w:line="360" w:lineRule="auto"/>
        <w:rPr>
          <w:rFonts w:ascii="Courier New" w:hAnsi="Courier New" w:eastAsia="Courier New" w:cs="Courier New"/>
          <w:sz w:val="24"/>
          <w:szCs w:val="24"/>
        </w:rPr>
        <w:pPrChange w:id="696" w:author="Карина Гареева" w:date="2025-12-25T00:30:16Z">
          <w:pPr>
            <w:spacing w:before="0" w:after="0" w:line="360" w:lineRule="auto"/>
          </w:pPr>
        </w:pPrChange>
      </w:pPr>
      <w:r>
        <w:rPr>
          <w:rFonts w:ascii="Courier New" w:hAnsi="Courier New" w:eastAsia="Courier New" w:cs="Courier New"/>
          <w:sz w:val="24"/>
          <w:szCs w:val="24"/>
          <w:rtl w:val="0"/>
        </w:rPr>
        <w:t>#define SCREEN_HEIGHT 64</w:t>
      </w:r>
    </w:p>
    <w:p w14:paraId="00000314">
      <w:pPr>
        <w:spacing w:before="0" w:beforeLines="0" w:after="0" w:afterLines="0" w:line="360" w:lineRule="auto"/>
        <w:rPr>
          <w:del w:id="698" w:author="Карина Гареева" w:date="2025-12-25T00:26:03Z"/>
          <w:rFonts w:ascii="Courier New" w:hAnsi="Courier New" w:eastAsia="Courier New" w:cs="Courier New"/>
          <w:sz w:val="24"/>
          <w:szCs w:val="24"/>
        </w:rPr>
        <w:pPrChange w:id="697" w:author="Карина Гареева" w:date="2025-12-25T00:30:16Z">
          <w:pPr>
            <w:spacing w:before="0" w:after="0" w:line="360" w:lineRule="auto"/>
          </w:pPr>
        </w:pPrChange>
      </w:pPr>
      <w:r>
        <w:rPr>
          <w:rFonts w:ascii="Courier New" w:hAnsi="Courier New" w:eastAsia="Courier New" w:cs="Courier New"/>
          <w:sz w:val="24"/>
          <w:szCs w:val="24"/>
          <w:rtl w:val="0"/>
        </w:rPr>
        <w:t>Adafruit_SSD1306 display(SCREEN_WIDTH, SCREEN_HEIGHT, &amp;Wire, -1);</w:t>
      </w:r>
    </w:p>
    <w:p w14:paraId="00000315">
      <w:pPr>
        <w:spacing w:before="0" w:beforeLines="0" w:after="0" w:afterLines="0" w:line="360" w:lineRule="auto"/>
        <w:rPr>
          <w:rFonts w:ascii="Courier New" w:hAnsi="Courier New" w:eastAsia="Courier New" w:cs="Courier New"/>
          <w:sz w:val="28"/>
          <w:szCs w:val="28"/>
        </w:rPr>
        <w:pPrChange w:id="699" w:author="Карина Гареева" w:date="2025-12-25T00:30:16Z">
          <w:pPr>
            <w:spacing w:before="0" w:after="0" w:line="360" w:lineRule="auto"/>
          </w:pPr>
        </w:pPrChange>
      </w:pPr>
    </w:p>
    <w:p w14:paraId="00000317">
      <w:pPr>
        <w:spacing w:before="0" w:beforeLines="0" w:after="0" w:afterLines="0" w:line="360" w:lineRule="auto"/>
        <w:rPr>
          <w:sz w:val="28"/>
          <w:szCs w:val="28"/>
        </w:rPr>
        <w:pPrChange w:id="700"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Глобальные переменные для обработки сигнала:</w:t>
      </w:r>
    </w:p>
    <w:p w14:paraId="00000318">
      <w:pPr>
        <w:spacing w:before="0" w:beforeLines="0" w:after="0" w:afterLines="0" w:line="360" w:lineRule="auto"/>
        <w:rPr>
          <w:rFonts w:ascii="Courier New" w:hAnsi="Courier New" w:eastAsia="Courier New" w:cs="Courier New"/>
          <w:sz w:val="24"/>
          <w:szCs w:val="24"/>
        </w:rPr>
        <w:pPrChange w:id="701"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ArduinoFFT&lt;double&gt;* FFT = nullptr; </w:t>
      </w:r>
    </w:p>
    <w:p w14:paraId="00000319">
      <w:pPr>
        <w:spacing w:before="0" w:beforeLines="0" w:after="0" w:afterLines="0" w:line="360" w:lineRule="auto"/>
        <w:rPr>
          <w:rFonts w:ascii="Times New Roman" w:hAnsi="Times New Roman" w:eastAsia="Times New Roman" w:cs="Times New Roman"/>
          <w:sz w:val="28"/>
          <w:szCs w:val="28"/>
        </w:rPr>
        <w:pPrChange w:id="702" w:author="Карина Гареева" w:date="2025-12-25T00:30:16Z">
          <w:pPr>
            <w:spacing w:before="0" w:after="0" w:line="360" w:lineRule="auto"/>
          </w:pPr>
        </w:pPrChange>
      </w:pPr>
      <w:r>
        <w:rPr>
          <w:rFonts w:ascii="Times New Roman" w:hAnsi="Times New Roman" w:eastAsia="Times New Roman" w:cs="Times New Roman"/>
          <w:sz w:val="28"/>
          <w:szCs w:val="28"/>
          <w:rtl w:val="0"/>
        </w:rPr>
        <w:t>Указатель на объект FFT.</w:t>
      </w:r>
    </w:p>
    <w:p w14:paraId="0000031A">
      <w:pPr>
        <w:spacing w:before="0" w:beforeLines="0" w:after="0" w:afterLines="0" w:line="360" w:lineRule="auto"/>
        <w:rPr>
          <w:rFonts w:ascii="Courier New" w:hAnsi="Courier New" w:eastAsia="Courier New" w:cs="Courier New"/>
          <w:sz w:val="24"/>
          <w:szCs w:val="24"/>
        </w:rPr>
        <w:pPrChange w:id="703"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double *vReal = nullptr; </w:t>
      </w:r>
    </w:p>
    <w:p w14:paraId="0000031B">
      <w:pPr>
        <w:spacing w:before="0" w:beforeLines="0" w:after="0" w:afterLines="0" w:line="360" w:lineRule="auto"/>
        <w:rPr>
          <w:rFonts w:ascii="Times New Roman" w:hAnsi="Times New Roman" w:eastAsia="Times New Roman" w:cs="Times New Roman"/>
          <w:sz w:val="28"/>
          <w:szCs w:val="28"/>
        </w:rPr>
        <w:pPrChange w:id="704" w:author="Карина Гареева" w:date="2025-12-25T00:30:16Z">
          <w:pPr>
            <w:spacing w:before="0" w:after="0" w:line="360" w:lineRule="auto"/>
          </w:pPr>
        </w:pPrChange>
      </w:pPr>
      <w:r>
        <w:rPr>
          <w:rFonts w:ascii="Times New Roman" w:hAnsi="Times New Roman" w:eastAsia="Times New Roman" w:cs="Times New Roman"/>
          <w:sz w:val="28"/>
          <w:szCs w:val="28"/>
          <w:rtl w:val="0"/>
        </w:rPr>
        <w:t xml:space="preserve"> Массив для действительной части данных</w:t>
      </w:r>
    </w:p>
    <w:p w14:paraId="0000031C">
      <w:pPr>
        <w:spacing w:before="0" w:beforeLines="0" w:after="0" w:afterLines="0" w:line="360" w:lineRule="auto"/>
        <w:rPr>
          <w:rFonts w:ascii="Courier New" w:hAnsi="Courier New" w:eastAsia="Courier New" w:cs="Courier New"/>
          <w:sz w:val="24"/>
          <w:szCs w:val="24"/>
        </w:rPr>
        <w:pPrChange w:id="705"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double *vImag = nullptr; </w:t>
      </w:r>
    </w:p>
    <w:p w14:paraId="0000031D">
      <w:pPr>
        <w:spacing w:before="0" w:beforeLines="0" w:after="0" w:afterLines="0" w:line="360" w:lineRule="auto"/>
        <w:rPr>
          <w:rFonts w:ascii="Times New Roman" w:hAnsi="Times New Roman" w:eastAsia="Times New Roman" w:cs="Times New Roman"/>
          <w:sz w:val="28"/>
          <w:szCs w:val="28"/>
        </w:rPr>
        <w:pPrChange w:id="706"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Массив для мнимой части данных</w:t>
      </w:r>
    </w:p>
    <w:p w14:paraId="0000031E">
      <w:pPr>
        <w:spacing w:before="0" w:beforeLines="0" w:after="0" w:afterLines="0" w:line="360" w:lineRule="auto"/>
        <w:rPr>
          <w:rFonts w:ascii="Courier New" w:hAnsi="Courier New" w:eastAsia="Courier New" w:cs="Courier New"/>
          <w:sz w:val="24"/>
          <w:szCs w:val="24"/>
        </w:rPr>
        <w:pPrChange w:id="707"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double *spec = nullptr;  </w:t>
      </w:r>
    </w:p>
    <w:p w14:paraId="0000031F">
      <w:pPr>
        <w:spacing w:before="0" w:beforeLines="0" w:after="0" w:afterLines="0" w:line="360" w:lineRule="auto"/>
        <w:rPr>
          <w:rFonts w:ascii="Times New Roman" w:hAnsi="Times New Roman" w:eastAsia="Times New Roman" w:cs="Times New Roman"/>
          <w:sz w:val="28"/>
          <w:szCs w:val="28"/>
        </w:rPr>
        <w:pPrChange w:id="708" w:author="Карина Гареева" w:date="2025-12-25T00:30:16Z">
          <w:pPr>
            <w:spacing w:before="0" w:after="0" w:line="360" w:lineRule="auto"/>
          </w:pPr>
        </w:pPrChange>
      </w:pPr>
      <w:r>
        <w:rPr>
          <w:rFonts w:ascii="Times New Roman" w:hAnsi="Times New Roman" w:eastAsia="Times New Roman" w:cs="Times New Roman"/>
          <w:sz w:val="28"/>
          <w:szCs w:val="28"/>
          <w:rtl w:val="0"/>
        </w:rPr>
        <w:t xml:space="preserve"> Массив для спектра (амплитуд)</w:t>
      </w:r>
    </w:p>
    <w:p w14:paraId="00000320">
      <w:pPr>
        <w:spacing w:before="0" w:beforeLines="0" w:after="0" w:afterLines="0" w:line="360" w:lineRule="auto"/>
        <w:rPr>
          <w:rFonts w:ascii="Courier New" w:hAnsi="Courier New" w:eastAsia="Courier New" w:cs="Courier New"/>
          <w:sz w:val="24"/>
          <w:szCs w:val="24"/>
        </w:rPr>
        <w:pPrChange w:id="709"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double *hps = nullptr;   </w:t>
      </w:r>
    </w:p>
    <w:p w14:paraId="00000321">
      <w:pPr>
        <w:spacing w:before="0" w:beforeLines="0" w:after="0" w:afterLines="0" w:line="360" w:lineRule="auto"/>
        <w:rPr>
          <w:rFonts w:ascii="Times New Roman" w:hAnsi="Times New Roman" w:eastAsia="Times New Roman" w:cs="Times New Roman"/>
          <w:sz w:val="28"/>
          <w:szCs w:val="28"/>
        </w:rPr>
        <w:pPrChange w:id="710"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Массив для результата HPS</w:t>
      </w:r>
    </w:p>
    <w:p w14:paraId="00000322">
      <w:pPr>
        <w:spacing w:before="0" w:beforeLines="0" w:after="0" w:afterLines="0" w:line="360" w:lineRule="auto"/>
        <w:rPr>
          <w:rFonts w:ascii="Courier New" w:hAnsi="Courier New" w:eastAsia="Courier New" w:cs="Courier New"/>
          <w:sz w:val="24"/>
          <w:szCs w:val="24"/>
        </w:rPr>
        <w:pPrChange w:id="711"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double adcCenter = 2048.0; </w:t>
      </w:r>
    </w:p>
    <w:p w14:paraId="00000323">
      <w:pPr>
        <w:spacing w:before="0" w:beforeLines="0" w:after="0" w:afterLines="0" w:line="360" w:lineRule="auto"/>
        <w:rPr>
          <w:rFonts w:ascii="Times New Roman" w:hAnsi="Times New Roman" w:eastAsia="Times New Roman" w:cs="Times New Roman"/>
          <w:sz w:val="28"/>
          <w:szCs w:val="28"/>
        </w:rPr>
        <w:pPrChange w:id="712" w:author="Карина Гареева" w:date="2025-12-25T00:30:16Z">
          <w:pPr>
            <w:spacing w:before="0" w:after="0" w:line="360" w:lineRule="auto"/>
          </w:pPr>
        </w:pPrChange>
      </w:pPr>
      <w:r>
        <w:rPr>
          <w:rFonts w:ascii="Times New Roman" w:hAnsi="Times New Roman" w:eastAsia="Times New Roman" w:cs="Times New Roman"/>
          <w:sz w:val="28"/>
          <w:szCs w:val="28"/>
          <w:rtl w:val="0"/>
        </w:rPr>
        <w:t>Среднее значение АЦП ("ноль" сигнала)</w:t>
      </w:r>
    </w:p>
    <w:p w14:paraId="00000324">
      <w:pPr>
        <w:spacing w:before="0" w:beforeLines="0" w:after="0" w:afterLines="0" w:line="360" w:lineRule="auto"/>
        <w:rPr>
          <w:del w:id="714" w:author="Карина Гареева" w:date="2025-12-25T00:26:06Z"/>
          <w:rFonts w:ascii="Times New Roman" w:hAnsi="Times New Roman" w:eastAsia="Times New Roman" w:cs="Times New Roman"/>
          <w:sz w:val="28"/>
          <w:szCs w:val="28"/>
        </w:rPr>
        <w:pPrChange w:id="713" w:author="Карина Гареева" w:date="2025-12-25T00:30:16Z">
          <w:pPr>
            <w:spacing w:before="0" w:after="0" w:line="360" w:lineRule="auto"/>
          </w:pPr>
        </w:pPrChange>
      </w:pPr>
      <w:r>
        <w:rPr>
          <w:rFonts w:ascii="Times New Roman" w:hAnsi="Times New Roman" w:eastAsia="Times New Roman" w:cs="Times New Roman"/>
          <w:sz w:val="28"/>
          <w:szCs w:val="28"/>
          <w:rtl w:val="0"/>
        </w:rPr>
        <w:t>Память под массивы выделяется динамически в setup().</w:t>
      </w:r>
    </w:p>
    <w:p w14:paraId="00000325">
      <w:pPr>
        <w:spacing w:before="0" w:beforeLines="0" w:after="0" w:afterLines="0" w:line="360" w:lineRule="auto"/>
        <w:rPr>
          <w:sz w:val="28"/>
          <w:szCs w:val="28"/>
        </w:rPr>
        <w:pPrChange w:id="715" w:author="Карина Гареева" w:date="2025-12-25T00:30:16Z">
          <w:pPr>
            <w:spacing w:before="0" w:after="0" w:line="360" w:lineRule="auto"/>
          </w:pPr>
        </w:pPrChange>
      </w:pPr>
    </w:p>
    <w:p w14:paraId="00000326">
      <w:pPr>
        <w:spacing w:before="0" w:beforeLines="0" w:after="0" w:afterLines="0" w:line="360" w:lineRule="auto"/>
        <w:rPr>
          <w:rFonts w:ascii="Times New Roman" w:hAnsi="Times New Roman" w:eastAsia="Times New Roman" w:cs="Times New Roman"/>
          <w:sz w:val="28"/>
          <w:szCs w:val="28"/>
        </w:rPr>
        <w:pPrChange w:id="716" w:author="Карина Гареева" w:date="2025-12-25T00:30:16Z">
          <w:pPr>
            <w:spacing w:before="0" w:after="0" w:line="360" w:lineRule="auto"/>
          </w:pPr>
        </w:pPrChange>
      </w:pPr>
      <w:r>
        <w:rPr>
          <w:rFonts w:ascii="Times New Roman" w:hAnsi="Times New Roman" w:eastAsia="Times New Roman" w:cs="Times New Roman"/>
          <w:sz w:val="28"/>
          <w:szCs w:val="28"/>
          <w:rtl w:val="0"/>
        </w:rPr>
        <w:t>Фильтр медианный:</w:t>
      </w:r>
    </w:p>
    <w:p w14:paraId="00000327">
      <w:pPr>
        <w:spacing w:before="0" w:beforeLines="0" w:after="0" w:afterLines="0" w:line="360" w:lineRule="auto"/>
        <w:rPr>
          <w:rFonts w:ascii="Courier New" w:hAnsi="Courier New" w:eastAsia="Courier New" w:cs="Courier New"/>
          <w:sz w:val="24"/>
          <w:szCs w:val="24"/>
        </w:rPr>
        <w:pPrChange w:id="717" w:author="Карина Гареева" w:date="2025-12-25T00:30:16Z">
          <w:pPr>
            <w:spacing w:before="0" w:after="0" w:line="360" w:lineRule="auto"/>
          </w:pPr>
        </w:pPrChange>
      </w:pPr>
      <w:r>
        <w:rPr>
          <w:rFonts w:ascii="Courier New" w:hAnsi="Courier New" w:eastAsia="Courier New" w:cs="Courier New"/>
          <w:sz w:val="24"/>
          <w:szCs w:val="24"/>
          <w:rtl w:val="0"/>
        </w:rPr>
        <w:t>const uint8_t MEDIAN_SIZE = 7;</w:t>
      </w:r>
    </w:p>
    <w:p w14:paraId="00000328">
      <w:pPr>
        <w:spacing w:before="0" w:beforeLines="0" w:after="0" w:afterLines="0" w:line="360" w:lineRule="auto"/>
        <w:rPr>
          <w:rFonts w:ascii="Courier New" w:hAnsi="Courier New" w:eastAsia="Courier New" w:cs="Courier New"/>
          <w:sz w:val="24"/>
          <w:szCs w:val="24"/>
        </w:rPr>
        <w:pPrChange w:id="718" w:author="Карина Гареева" w:date="2025-12-25T00:30:16Z">
          <w:pPr>
            <w:spacing w:before="0" w:after="0" w:line="360" w:lineRule="auto"/>
          </w:pPr>
        </w:pPrChange>
      </w:pPr>
      <w:r>
        <w:rPr>
          <w:rFonts w:ascii="Courier New" w:hAnsi="Courier New" w:eastAsia="Courier New" w:cs="Courier New"/>
          <w:sz w:val="24"/>
          <w:szCs w:val="24"/>
          <w:rtl w:val="0"/>
        </w:rPr>
        <w:t>double freqHistory[MEDIAN_SIZE] = {0};</w:t>
      </w:r>
    </w:p>
    <w:p w14:paraId="00000329">
      <w:pPr>
        <w:spacing w:before="0" w:beforeLines="0" w:after="0" w:afterLines="0" w:line="360" w:lineRule="auto"/>
        <w:rPr>
          <w:rFonts w:ascii="Courier New" w:hAnsi="Courier New" w:eastAsia="Courier New" w:cs="Courier New"/>
          <w:sz w:val="24"/>
          <w:szCs w:val="24"/>
        </w:rPr>
        <w:pPrChange w:id="719" w:author="Карина Гареева" w:date="2025-12-25T00:30:16Z">
          <w:pPr>
            <w:spacing w:before="0" w:after="0" w:line="360" w:lineRule="auto"/>
          </w:pPr>
        </w:pPrChange>
      </w:pPr>
      <w:r>
        <w:rPr>
          <w:rFonts w:ascii="Courier New" w:hAnsi="Courier New" w:eastAsia="Courier New" w:cs="Courier New"/>
          <w:sz w:val="24"/>
          <w:szCs w:val="24"/>
          <w:rtl w:val="0"/>
        </w:rPr>
        <w:t>uint8_t histIndex = 0;</w:t>
      </w:r>
    </w:p>
    <w:p w14:paraId="0000032A">
      <w:pPr>
        <w:spacing w:before="0" w:beforeLines="0" w:after="0" w:afterLines="0" w:line="360" w:lineRule="auto"/>
        <w:rPr>
          <w:rFonts w:ascii="Times New Roman" w:hAnsi="Times New Roman" w:eastAsia="Times New Roman" w:cs="Times New Roman"/>
          <w:sz w:val="28"/>
          <w:szCs w:val="28"/>
        </w:rPr>
        <w:pPrChange w:id="720" w:author="Карина Гареева" w:date="2025-12-25T00:30:16Z">
          <w:pPr>
            <w:spacing w:before="0" w:after="0" w:line="360" w:lineRule="auto"/>
          </w:pPr>
        </w:pPrChange>
      </w:pPr>
      <w:r>
        <w:rPr>
          <w:rFonts w:ascii="Times New Roman" w:hAnsi="Times New Roman" w:eastAsia="Times New Roman" w:cs="Times New Roman"/>
          <w:sz w:val="28"/>
          <w:szCs w:val="28"/>
          <w:rtl w:val="0"/>
        </w:rPr>
        <w:t>Сглаживает измеренные частоты, отбрасывая случайные выбросы.</w:t>
      </w:r>
    </w:p>
    <w:p w14:paraId="0000032D">
      <w:pPr>
        <w:spacing w:before="0" w:beforeLines="0" w:after="0" w:afterLines="0" w:line="360" w:lineRule="auto"/>
        <w:rPr>
          <w:sz w:val="28"/>
          <w:szCs w:val="28"/>
        </w:rPr>
        <w:pPrChange w:id="721" w:author="Карина Гареева" w:date="2025-12-25T00:30:16Z">
          <w:pPr>
            <w:spacing w:before="0" w:after="0" w:line="360" w:lineRule="auto"/>
          </w:pPr>
        </w:pPrChange>
      </w:pPr>
    </w:p>
    <w:p w14:paraId="0000032E">
      <w:pPr>
        <w:spacing w:before="0" w:beforeLines="0" w:after="0" w:afterLines="0" w:line="360" w:lineRule="auto"/>
        <w:outlineLvl w:val="9"/>
        <w:rPr>
          <w:rFonts w:ascii="Times New Roman" w:hAnsi="Times New Roman" w:eastAsia="Times New Roman" w:cs="Times New Roman"/>
          <w:sz w:val="28"/>
          <w:szCs w:val="28"/>
        </w:rPr>
        <w:pPrChange w:id="722" w:author="Карина Гареева" w:date="2025-12-25T00:30:16Z">
          <w:pPr>
            <w:spacing w:before="0" w:after="0" w:line="360" w:lineRule="auto"/>
            <w:outlineLvl w:val="9"/>
          </w:pPr>
        </w:pPrChange>
      </w:pPr>
      <w:bookmarkStart w:id="126" w:name="_Toc6842"/>
      <w:r>
        <w:rPr>
          <w:rFonts w:ascii="Times New Roman" w:hAnsi="Times New Roman" w:eastAsia="Times New Roman" w:cs="Times New Roman"/>
          <w:sz w:val="28"/>
          <w:szCs w:val="28"/>
          <w:rtl w:val="0"/>
        </w:rPr>
        <w:t>2. Модель данных для струн</w:t>
      </w:r>
      <w:bookmarkEnd w:id="126"/>
    </w:p>
    <w:p w14:paraId="0000032F">
      <w:pPr>
        <w:spacing w:before="0" w:beforeLines="0" w:after="0" w:afterLines="0" w:line="360" w:lineRule="auto"/>
        <w:rPr>
          <w:rFonts w:ascii="Courier New" w:hAnsi="Courier New" w:eastAsia="Courier New" w:cs="Courier New"/>
          <w:sz w:val="24"/>
          <w:szCs w:val="24"/>
        </w:rPr>
        <w:pPrChange w:id="723" w:author="Карина Гареева" w:date="2025-12-25T00:30:16Z">
          <w:pPr>
            <w:spacing w:before="0" w:after="0" w:line="360" w:lineRule="auto"/>
          </w:pPr>
        </w:pPrChange>
      </w:pPr>
      <w:r>
        <w:rPr>
          <w:rFonts w:ascii="Courier New" w:hAnsi="Courier New" w:eastAsia="Courier New" w:cs="Courier New"/>
          <w:sz w:val="24"/>
          <w:szCs w:val="24"/>
          <w:rtl w:val="0"/>
        </w:rPr>
        <w:t>struct GuitarString {</w:t>
      </w:r>
    </w:p>
    <w:p w14:paraId="00000330">
      <w:pPr>
        <w:spacing w:before="0" w:beforeLines="0" w:after="0" w:afterLines="0" w:line="360" w:lineRule="auto"/>
        <w:rPr>
          <w:rFonts w:ascii="Courier New" w:hAnsi="Courier New" w:eastAsia="Courier New" w:cs="Courier New"/>
          <w:sz w:val="24"/>
          <w:szCs w:val="24"/>
        </w:rPr>
        <w:pPrChange w:id="724"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  const char* name;   </w:t>
      </w:r>
    </w:p>
    <w:p w14:paraId="00000331">
      <w:pPr>
        <w:spacing w:before="0" w:beforeLines="0" w:after="0" w:afterLines="0" w:line="360" w:lineRule="auto"/>
        <w:rPr>
          <w:rFonts w:ascii="Times New Roman" w:hAnsi="Times New Roman" w:eastAsia="Times New Roman" w:cs="Times New Roman"/>
          <w:sz w:val="28"/>
          <w:szCs w:val="28"/>
        </w:rPr>
        <w:pPrChange w:id="725"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  double freq;</w:t>
      </w:r>
      <w:r>
        <w:rPr>
          <w:rFonts w:ascii="Courier New" w:hAnsi="Courier New" w:eastAsia="Courier New" w:cs="Courier New"/>
          <w:sz w:val="28"/>
          <w:szCs w:val="28"/>
          <w:rtl w:val="0"/>
        </w:rPr>
        <w:t xml:space="preserve"> </w:t>
      </w:r>
      <w:r>
        <w:rPr>
          <w:rFonts w:ascii="Times New Roman" w:hAnsi="Times New Roman" w:eastAsia="Times New Roman" w:cs="Times New Roman"/>
          <w:sz w:val="28"/>
          <w:szCs w:val="28"/>
          <w:rtl w:val="0"/>
        </w:rPr>
        <w:t>Эталонная частота (Гц)</w:t>
      </w:r>
    </w:p>
    <w:p w14:paraId="00000332">
      <w:pPr>
        <w:spacing w:before="0" w:beforeLines="0" w:after="0" w:afterLines="0" w:line="360" w:lineRule="auto"/>
        <w:rPr>
          <w:rFonts w:ascii="Courier New" w:hAnsi="Courier New" w:eastAsia="Courier New" w:cs="Courier New"/>
          <w:sz w:val="24"/>
          <w:szCs w:val="24"/>
        </w:rPr>
        <w:pPrChange w:id="726"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  double lowBound;    </w:t>
      </w:r>
    </w:p>
    <w:p w14:paraId="00000333">
      <w:pPr>
        <w:spacing w:before="0" w:beforeLines="0" w:after="0" w:afterLines="0" w:line="360" w:lineRule="auto"/>
        <w:rPr>
          <w:rFonts w:ascii="Courier New" w:hAnsi="Courier New" w:eastAsia="Courier New" w:cs="Courier New"/>
          <w:sz w:val="24"/>
          <w:szCs w:val="24"/>
        </w:rPr>
        <w:pPrChange w:id="727" w:author="Карина Гареева" w:date="2025-12-25T00:30:16Z">
          <w:pPr>
            <w:spacing w:before="0" w:after="0" w:line="360" w:lineRule="auto"/>
          </w:pPr>
        </w:pPrChange>
      </w:pPr>
      <w:r>
        <w:rPr>
          <w:rFonts w:ascii="Courier New" w:hAnsi="Courier New" w:eastAsia="Courier New" w:cs="Courier New"/>
          <w:sz w:val="24"/>
          <w:szCs w:val="24"/>
          <w:rtl w:val="0"/>
        </w:rPr>
        <w:t xml:space="preserve">  double highBound;   </w:t>
      </w:r>
    </w:p>
    <w:p w14:paraId="00000335">
      <w:pPr>
        <w:spacing w:before="0" w:beforeLines="0" w:after="0" w:afterLines="0" w:line="360" w:lineRule="auto"/>
        <w:rPr>
          <w:rFonts w:ascii="Times New Roman" w:hAnsi="Times New Roman" w:eastAsia="Times New Roman" w:cs="Times New Roman"/>
          <w:sz w:val="28"/>
          <w:szCs w:val="28"/>
        </w:rPr>
        <w:pPrChange w:id="728" w:author="Карина Гареева" w:date="2025-12-25T00:30:16Z">
          <w:pPr>
            <w:spacing w:before="0" w:after="0" w:line="360" w:lineRule="auto"/>
          </w:pPr>
        </w:pPrChange>
      </w:pPr>
      <w:r>
        <w:rPr>
          <w:rFonts w:ascii="Courier New" w:hAnsi="Courier New" w:eastAsia="Courier New" w:cs="Courier New"/>
          <w:sz w:val="24"/>
          <w:szCs w:val="24"/>
          <w:rtl w:val="0"/>
        </w:rPr>
        <w:t>};</w:t>
      </w:r>
    </w:p>
    <w:p w14:paraId="290B9419">
      <w:pPr>
        <w:spacing w:before="0" w:beforeLines="0" w:after="0" w:afterLines="0" w:line="360" w:lineRule="auto"/>
        <w:ind w:firstLine="720"/>
        <w:rPr>
          <w:rFonts w:ascii="Times New Roman" w:hAnsi="Times New Roman" w:eastAsia="Times New Roman" w:cs="Times New Roman"/>
          <w:sz w:val="28"/>
          <w:szCs w:val="28"/>
        </w:rPr>
        <w:pPrChange w:id="729" w:author="Карина Гареева" w:date="2025-12-25T00:30:16Z">
          <w:pPr>
            <w:spacing w:before="0" w:after="0" w:line="360" w:lineRule="auto"/>
            <w:ind w:firstLine="720"/>
          </w:pPr>
        </w:pPrChange>
      </w:pPr>
      <w:r>
        <w:rPr>
          <w:rFonts w:ascii="Times New Roman" w:hAnsi="Times New Roman" w:eastAsia="Times New Roman" w:cs="Times New Roman"/>
          <w:sz w:val="28"/>
          <w:szCs w:val="28"/>
          <w:rtl w:val="0"/>
        </w:rPr>
        <w:t>Таблица эталонных частот стандартного строя гитары (E4, B3, G3, D3, A2, E2).</w:t>
      </w:r>
    </w:p>
    <w:p w14:paraId="00000338">
      <w:pPr>
        <w:shd w:val="clear" w:fill="FFFFFF"/>
        <w:spacing w:before="0" w:beforeLines="0" w:after="0" w:afterLines="0" w:line="360" w:lineRule="auto"/>
        <w:rPr>
          <w:rFonts w:ascii="Courier New" w:hAnsi="Courier New" w:eastAsia="Courier New" w:cs="Courier New"/>
          <w:sz w:val="24"/>
          <w:szCs w:val="24"/>
        </w:rPr>
        <w:pPrChange w:id="73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const GuitarString CLASSIC_TUNING[] = {</w:t>
      </w:r>
    </w:p>
    <w:p w14:paraId="00000339">
      <w:pPr>
        <w:shd w:val="clear" w:fill="FFFFFF"/>
        <w:spacing w:before="0" w:beforeLines="0" w:after="0" w:afterLines="0" w:line="360" w:lineRule="auto"/>
        <w:rPr>
          <w:rFonts w:ascii="Courier New" w:hAnsi="Courier New" w:eastAsia="Courier New" w:cs="Courier New"/>
          <w:sz w:val="24"/>
          <w:szCs w:val="24"/>
        </w:rPr>
        <w:pPrChange w:id="73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{"1 (E)", 329.63, 320.0, 340.0},</w:t>
      </w:r>
    </w:p>
    <w:p w14:paraId="0000033A">
      <w:pPr>
        <w:shd w:val="clear" w:fill="FFFFFF"/>
        <w:spacing w:before="0" w:beforeLines="0" w:after="0" w:afterLines="0" w:line="360" w:lineRule="auto"/>
        <w:rPr>
          <w:rFonts w:ascii="Courier New" w:hAnsi="Courier New" w:eastAsia="Courier New" w:cs="Courier New"/>
          <w:sz w:val="24"/>
          <w:szCs w:val="24"/>
        </w:rPr>
        <w:pPrChange w:id="73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{"2 (B)", 246.94, 240.0, 254.0},</w:t>
      </w:r>
    </w:p>
    <w:p w14:paraId="0000033B">
      <w:pPr>
        <w:shd w:val="clear" w:fill="FFFFFF"/>
        <w:spacing w:before="0" w:beforeLines="0" w:after="0" w:afterLines="0" w:line="360" w:lineRule="auto"/>
        <w:rPr>
          <w:rFonts w:ascii="Courier New" w:hAnsi="Courier New" w:eastAsia="Courier New" w:cs="Courier New"/>
          <w:sz w:val="24"/>
          <w:szCs w:val="24"/>
        </w:rPr>
        <w:pPrChange w:id="73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{"3 (G)", 196.00, 190.0, 202.0},</w:t>
      </w:r>
    </w:p>
    <w:p w14:paraId="0000033C">
      <w:pPr>
        <w:shd w:val="clear" w:fill="FFFFFF"/>
        <w:spacing w:before="0" w:beforeLines="0" w:after="0" w:afterLines="0" w:line="360" w:lineRule="auto"/>
        <w:rPr>
          <w:rFonts w:ascii="Courier New" w:hAnsi="Courier New" w:eastAsia="Courier New" w:cs="Courier New"/>
          <w:sz w:val="24"/>
          <w:szCs w:val="24"/>
        </w:rPr>
        <w:pPrChange w:id="73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{"4 (D)", 146.83, 142.0, 152.0},</w:t>
      </w:r>
    </w:p>
    <w:p w14:paraId="0000033D">
      <w:pPr>
        <w:shd w:val="clear" w:fill="FFFFFF"/>
        <w:spacing w:before="0" w:beforeLines="0" w:after="0" w:afterLines="0" w:line="360" w:lineRule="auto"/>
        <w:rPr>
          <w:rFonts w:ascii="Courier New" w:hAnsi="Courier New" w:eastAsia="Courier New" w:cs="Courier New"/>
          <w:sz w:val="24"/>
          <w:szCs w:val="24"/>
        </w:rPr>
        <w:pPrChange w:id="73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{"5 (A)", 110.00, 106.0, 114.0},</w:t>
      </w:r>
    </w:p>
    <w:p w14:paraId="0000033E">
      <w:pPr>
        <w:shd w:val="clear" w:fill="FFFFFF"/>
        <w:spacing w:before="0" w:beforeLines="0" w:after="0" w:afterLines="0" w:line="360" w:lineRule="auto"/>
        <w:rPr>
          <w:rFonts w:ascii="Courier New" w:hAnsi="Courier New" w:eastAsia="Courier New" w:cs="Courier New"/>
          <w:sz w:val="24"/>
          <w:szCs w:val="24"/>
        </w:rPr>
        <w:pPrChange w:id="73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{"6 (E)", 82.41,  80.0,  85.0}    </w:t>
      </w:r>
    </w:p>
    <w:p w14:paraId="0000033F">
      <w:pPr>
        <w:shd w:val="clear" w:fill="FFFFFF"/>
        <w:spacing w:before="0" w:beforeLines="0" w:after="0" w:afterLines="0" w:line="360" w:lineRule="auto"/>
        <w:rPr>
          <w:rFonts w:ascii="Times New Roman" w:hAnsi="Times New Roman" w:eastAsia="Times New Roman" w:cs="Times New Roman"/>
          <w:b/>
          <w:bCs/>
          <w:sz w:val="24"/>
          <w:szCs w:val="24"/>
        </w:rPr>
        <w:pPrChange w:id="73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w:t>
      </w:r>
    </w:p>
    <w:p w14:paraId="00000340">
      <w:pPr>
        <w:keepNext w:val="0"/>
        <w:keepLines w:val="0"/>
        <w:shd w:val="clear" w:fill="FFFFFF"/>
        <w:spacing w:before="0" w:beforeLines="0" w:after="0" w:afterLines="0" w:line="360" w:lineRule="auto"/>
        <w:jc w:val="both"/>
        <w:rPr>
          <w:rFonts w:ascii="Times New Roman" w:hAnsi="Times New Roman" w:eastAsia="Times New Roman" w:cs="Times New Roman"/>
        </w:rPr>
        <w:pPrChange w:id="738" w:author="Карина Гареева" w:date="2025-12-25T00:30:16Z">
          <w:pPr>
            <w:keepNext w:val="0"/>
            <w:keepLines w:val="0"/>
            <w:shd w:val="clear" w:fill="FFFFFF"/>
            <w:spacing w:before="0" w:after="0"/>
            <w:jc w:val="both"/>
          </w:pPr>
        </w:pPrChange>
      </w:pPr>
      <w:bookmarkStart w:id="127" w:name="_sii7gz8swkuy" w:colFirst="0" w:colLast="0"/>
      <w:bookmarkEnd w:id="127"/>
      <w:r>
        <w:rPr>
          <w:rFonts w:ascii="Times New Roman" w:hAnsi="Times New Roman" w:eastAsia="Times New Roman" w:cs="Times New Roman"/>
          <w:color w:val="0F1115"/>
          <w:rtl w:val="0"/>
        </w:rPr>
        <w:t>Блок 1: Выделение динамической памяти и настройка нуля</w:t>
      </w:r>
    </w:p>
    <w:p w14:paraId="00000341">
      <w:pPr>
        <w:shd w:val="clear" w:fill="FFFFFF"/>
        <w:spacing w:before="0" w:beforeLines="0" w:after="0" w:afterLines="0" w:line="360" w:lineRule="auto"/>
        <w:ind w:firstLine="720"/>
        <w:jc w:val="both"/>
        <w:rPr>
          <w:rFonts w:ascii="Times New Roman" w:hAnsi="Times New Roman" w:eastAsia="Times New Roman" w:cs="Times New Roman"/>
          <w:color w:val="0F1115"/>
          <w:sz w:val="28"/>
          <w:szCs w:val="28"/>
        </w:rPr>
        <w:pPrChange w:id="739"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vReal и vImag - массивы для действительной и мнимой частей сигнала (по 2048 элементов)</w:t>
      </w:r>
    </w:p>
    <w:p w14:paraId="00000342">
      <w:pPr>
        <w:shd w:val="clear" w:fill="FFFFFF"/>
        <w:spacing w:before="0" w:beforeLines="0" w:after="0" w:afterLines="0" w:line="360" w:lineRule="auto"/>
        <w:ind w:firstLine="720"/>
        <w:jc w:val="both"/>
        <w:rPr>
          <w:del w:id="741" w:author="Карина Гареева" w:date="2025-12-25T00:27:17Z"/>
          <w:rFonts w:ascii="Times New Roman" w:hAnsi="Times New Roman" w:eastAsia="Times New Roman" w:cs="Times New Roman"/>
          <w:b/>
          <w:bCs/>
          <w:sz w:val="28"/>
          <w:szCs w:val="28"/>
        </w:rPr>
        <w:pPrChange w:id="740"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rtl w:val="0"/>
        </w:rPr>
        <w:t>spec и hps - массивы для спектра и результата HPS (по 1024 элемента)</w:t>
      </w:r>
    </w:p>
    <w:p w14:paraId="01699796">
      <w:pPr>
        <w:shd w:val="clear" w:fill="FFFFFF"/>
        <w:spacing w:before="0" w:beforeLines="0" w:after="0" w:afterLines="0" w:line="360" w:lineRule="auto"/>
        <w:ind w:firstLine="720"/>
        <w:jc w:val="both"/>
        <w:rPr>
          <w:rFonts w:ascii="Times New Roman" w:hAnsi="Times New Roman" w:eastAsia="Times New Roman" w:cs="Times New Roman"/>
          <w:b/>
          <w:bCs/>
          <w:sz w:val="24"/>
          <w:szCs w:val="24"/>
        </w:rPr>
        <w:pPrChange w:id="742" w:author="Карина Гареева" w:date="2025-12-25T00:30:16Z">
          <w:pPr>
            <w:spacing w:before="0" w:after="0" w:line="360" w:lineRule="auto"/>
          </w:pPr>
        </w:pPrChange>
      </w:pPr>
    </w:p>
    <w:p w14:paraId="00000344">
      <w:pPr>
        <w:shd w:val="clear" w:fill="FFFFFF"/>
        <w:spacing w:before="0" w:beforeLines="0" w:after="0" w:afterLines="0" w:line="360" w:lineRule="auto"/>
        <w:rPr>
          <w:rFonts w:ascii="Courier New" w:hAnsi="Courier New" w:eastAsia="Courier New" w:cs="Courier New"/>
          <w:sz w:val="24"/>
          <w:szCs w:val="24"/>
        </w:rPr>
        <w:pPrChange w:id="74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vReal = (double*)malloc(sizeof(double) * FFT_SIZE);</w:t>
      </w:r>
    </w:p>
    <w:p w14:paraId="00000345">
      <w:pPr>
        <w:shd w:val="clear" w:fill="FFFFFF"/>
        <w:spacing w:before="0" w:beforeLines="0" w:after="0" w:afterLines="0" w:line="360" w:lineRule="auto"/>
        <w:rPr>
          <w:rFonts w:ascii="Courier New" w:hAnsi="Courier New" w:eastAsia="Courier New" w:cs="Courier New"/>
          <w:sz w:val="24"/>
          <w:szCs w:val="24"/>
        </w:rPr>
        <w:pPrChange w:id="74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vImag = (double*)malloc(sizeof(double) * FFT_SIZE);</w:t>
      </w:r>
    </w:p>
    <w:p w14:paraId="00000346">
      <w:pPr>
        <w:shd w:val="clear" w:fill="FFFFFF"/>
        <w:spacing w:before="0" w:beforeLines="0" w:after="0" w:afterLines="0" w:line="360" w:lineRule="auto"/>
        <w:rPr>
          <w:rFonts w:ascii="Courier New" w:hAnsi="Courier New" w:eastAsia="Courier New" w:cs="Courier New"/>
          <w:sz w:val="24"/>
          <w:szCs w:val="24"/>
        </w:rPr>
        <w:pPrChange w:id="74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spec = (double*)malloc(sizeof(double) * (FFT_SIZE/2));</w:t>
      </w:r>
    </w:p>
    <w:p w14:paraId="00000347">
      <w:pPr>
        <w:shd w:val="clear" w:fill="FFFFFF"/>
        <w:spacing w:before="0" w:beforeLines="0" w:after="0" w:afterLines="0" w:line="360" w:lineRule="auto"/>
        <w:rPr>
          <w:rFonts w:ascii="Courier New" w:hAnsi="Courier New" w:eastAsia="Courier New" w:cs="Courier New"/>
          <w:sz w:val="24"/>
          <w:szCs w:val="24"/>
        </w:rPr>
        <w:pPrChange w:id="74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hps = (double*)malloc(sizeof(double) * (FFT_SIZE/2));</w:t>
      </w:r>
    </w:p>
    <w:p w14:paraId="00000348">
      <w:pPr>
        <w:shd w:val="clear" w:fill="FFFFFF"/>
        <w:spacing w:before="0" w:beforeLines="0" w:after="0" w:afterLines="0" w:line="360" w:lineRule="auto"/>
        <w:rPr>
          <w:rFonts w:ascii="Courier New" w:hAnsi="Courier New" w:eastAsia="Courier New" w:cs="Courier New"/>
          <w:sz w:val="24"/>
          <w:szCs w:val="24"/>
        </w:rPr>
        <w:pPrChange w:id="74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analogReadResolution(12);        </w:t>
      </w:r>
    </w:p>
    <w:p w14:paraId="00000349">
      <w:pPr>
        <w:shd w:val="clear" w:fill="FFFFFF"/>
        <w:spacing w:before="0" w:beforeLines="0" w:after="0" w:afterLines="0" w:line="360" w:lineRule="auto"/>
        <w:rPr>
          <w:del w:id="749" w:author="Карина Гареева" w:date="2025-12-25T00:26:17Z"/>
          <w:rFonts w:ascii="Courier New" w:hAnsi="Courier New" w:eastAsia="Courier New" w:cs="Courier New"/>
          <w:sz w:val="24"/>
          <w:szCs w:val="24"/>
        </w:rPr>
        <w:pPrChange w:id="74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analogSetAttenuation(ADC_11db);  </w:t>
      </w:r>
    </w:p>
    <w:p w14:paraId="0000034A">
      <w:pPr>
        <w:shd w:val="clear" w:fill="FFFFFF"/>
        <w:spacing w:before="0" w:beforeLines="0" w:after="0" w:afterLines="0" w:line="360" w:lineRule="auto"/>
        <w:rPr>
          <w:rFonts w:ascii="Courier New" w:hAnsi="Courier New" w:eastAsia="Courier New" w:cs="Courier New"/>
          <w:sz w:val="24"/>
          <w:szCs w:val="24"/>
        </w:rPr>
        <w:pPrChange w:id="750" w:author="Карина Гареева" w:date="2025-12-25T00:30:16Z">
          <w:pPr>
            <w:shd w:val="clear" w:fill="FFFFFF"/>
            <w:spacing w:before="0" w:after="0" w:line="360" w:lineRule="auto"/>
          </w:pPr>
        </w:pPrChange>
      </w:pPr>
    </w:p>
    <w:p w14:paraId="0000034B">
      <w:pPr>
        <w:shd w:val="clear" w:fill="FFFFFF"/>
        <w:spacing w:before="0" w:beforeLines="0" w:after="0" w:afterLines="0" w:line="360" w:lineRule="auto"/>
        <w:rPr>
          <w:rFonts w:ascii="Courier New" w:hAnsi="Courier New" w:eastAsia="Courier New" w:cs="Courier New"/>
          <w:sz w:val="24"/>
          <w:szCs w:val="24"/>
        </w:rPr>
        <w:pPrChange w:id="75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sum = 0;</w:t>
      </w:r>
    </w:p>
    <w:p w14:paraId="0000034C">
      <w:pPr>
        <w:shd w:val="clear" w:fill="FFFFFF"/>
        <w:spacing w:before="0" w:beforeLines="0" w:after="0" w:afterLines="0" w:line="360" w:lineRule="auto"/>
        <w:rPr>
          <w:rFonts w:ascii="Courier New" w:hAnsi="Courier New" w:eastAsia="Courier New" w:cs="Courier New"/>
          <w:sz w:val="24"/>
          <w:szCs w:val="24"/>
        </w:rPr>
        <w:pPrChange w:id="75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uint32_t calStartTime = micros();</w:t>
      </w:r>
    </w:p>
    <w:p w14:paraId="0000034D">
      <w:pPr>
        <w:keepNext w:val="0"/>
        <w:keepLines w:val="0"/>
        <w:shd w:val="clear" w:fill="FFFFFF"/>
        <w:spacing w:before="0" w:beforeLines="0" w:after="0" w:afterLines="0" w:line="360" w:lineRule="auto"/>
        <w:jc w:val="both"/>
        <w:rPr>
          <w:rFonts w:ascii="Times New Roman" w:hAnsi="Times New Roman" w:eastAsia="Times New Roman" w:cs="Times New Roman"/>
          <w:color w:val="0F1115"/>
          <w:sz w:val="28"/>
          <w:szCs w:val="28"/>
        </w:rPr>
        <w:pPrChange w:id="753" w:author="Карина Гареева" w:date="2025-12-25T00:30:16Z">
          <w:pPr>
            <w:keepNext w:val="0"/>
            <w:keepLines w:val="0"/>
            <w:shd w:val="clear" w:fill="FFFFFF"/>
            <w:spacing w:before="0" w:after="0"/>
            <w:jc w:val="both"/>
          </w:pPr>
        </w:pPrChange>
      </w:pPr>
      <w:bookmarkStart w:id="128" w:name="_so9ihuc7lhi" w:colFirst="0" w:colLast="0"/>
      <w:bookmarkEnd w:id="128"/>
      <w:r>
        <w:rPr>
          <w:rFonts w:ascii="Times New Roman" w:hAnsi="Times New Roman" w:eastAsia="Times New Roman" w:cs="Times New Roman"/>
          <w:color w:val="0F1115"/>
          <w:sz w:val="28"/>
          <w:szCs w:val="28"/>
          <w:rtl w:val="0"/>
        </w:rPr>
        <w:t>Калибровка нулевого уровня</w:t>
      </w:r>
    </w:p>
    <w:p w14:paraId="0000034E">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754"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Считывается 512 отсчетов с АЦП при отсутствии сигнала</w:t>
      </w:r>
    </w:p>
    <w:p w14:paraId="0000034F">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755"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 xml:space="preserve">Вычисляется среднее значение </w:t>
      </w:r>
    </w:p>
    <w:p w14:paraId="55F1FB04">
      <w:pPr>
        <w:numPr>
          <w:ilvl w:val="0"/>
          <w:numId w:val="0"/>
        </w:numPr>
        <w:shd w:val="clear" w:fill="FFFFFF"/>
        <w:spacing w:before="0" w:beforeLines="0" w:after="0" w:afterLines="0" w:line="360" w:lineRule="auto"/>
        <w:ind w:left="360"/>
        <w:jc w:val="both"/>
        <w:rPr>
          <w:rFonts w:ascii="Courier New" w:hAnsi="Courier New" w:eastAsia="Courier New" w:cs="Courier New"/>
          <w:sz w:val="28"/>
          <w:szCs w:val="28"/>
          <w:rPrChange w:id="757" w:author="Карина Гареева" w:date="2025-12-25T00:26:28Z">
            <w:rPr>
              <w:rFonts w:ascii="Courier New" w:hAnsi="Courier New" w:eastAsia="Courier New" w:cs="Courier New"/>
              <w:sz w:val="21"/>
              <w:szCs w:val="21"/>
            </w:rPr>
          </w:rPrChange>
        </w:rPr>
        <w:pPrChange w:id="756" w:author="Карина Гареева" w:date="2025-12-25T00:30:16Z">
          <w:pPr>
            <w:numPr>
              <w:ilvl w:val="0"/>
              <w:numId w:val="0"/>
            </w:numPr>
            <w:shd w:val="clear" w:fill="FFFFFF"/>
            <w:spacing w:before="0" w:after="0" w:line="360" w:lineRule="auto"/>
            <w:ind w:left="360"/>
            <w:jc w:val="both"/>
          </w:pPr>
        </w:pPrChange>
      </w:pPr>
      <w:r>
        <w:rPr>
          <w:rFonts w:ascii="Times New Roman" w:hAnsi="Times New Roman" w:eastAsia="Times New Roman" w:cs="Times New Roman"/>
          <w:color w:val="0F1115"/>
          <w:sz w:val="28"/>
          <w:szCs w:val="28"/>
          <w:rtl w:val="0"/>
        </w:rPr>
        <w:t xml:space="preserve">Результат сохраняется в переменной adcCenter </w:t>
      </w:r>
    </w:p>
    <w:p w14:paraId="00000353">
      <w:pPr>
        <w:shd w:val="clear" w:fill="FFFFFF"/>
        <w:spacing w:before="0" w:beforeLines="0" w:after="0" w:afterLines="0" w:line="360" w:lineRule="auto"/>
        <w:rPr>
          <w:rFonts w:ascii="Courier New" w:hAnsi="Courier New" w:eastAsia="Courier New" w:cs="Courier New"/>
          <w:sz w:val="24"/>
          <w:szCs w:val="24"/>
        </w:rPr>
        <w:pPrChange w:id="758" w:author="Карина Гареева" w:date="2025-12-25T00:30:16Z">
          <w:pPr>
            <w:shd w:val="clear" w:fill="FFFFFF"/>
            <w:spacing w:before="0" w:after="0" w:line="360" w:lineRule="auto"/>
          </w:pPr>
        </w:pPrChange>
      </w:pPr>
      <w:r>
        <w:rPr>
          <w:rFonts w:ascii="Courier New" w:hAnsi="Courier New" w:eastAsia="Courier New" w:cs="Courier New"/>
          <w:sz w:val="28"/>
          <w:szCs w:val="28"/>
          <w:rtl w:val="0"/>
          <w:rPrChange w:id="759" w:author="Карина Гареева" w:date="2025-12-25T00:26:28Z">
            <w:rPr>
              <w:rFonts w:ascii="Courier New" w:hAnsi="Courier New" w:eastAsia="Courier New" w:cs="Courier New"/>
              <w:sz w:val="24"/>
              <w:szCs w:val="24"/>
              <w:rtl w:val="0"/>
            </w:rPr>
          </w:rPrChange>
        </w:rPr>
        <w:t xml:space="preserve"> </w:t>
      </w:r>
      <w:r>
        <w:rPr>
          <w:rFonts w:ascii="Courier New" w:hAnsi="Courier New" w:eastAsia="Courier New" w:cs="Courier New"/>
          <w:sz w:val="24"/>
          <w:szCs w:val="24"/>
          <w:rtl w:val="0"/>
          <w:rPrChange w:id="760" w:author="Карина Гареева" w:date="2025-12-25T00:27:23Z">
            <w:rPr>
              <w:rFonts w:ascii="Courier New" w:hAnsi="Courier New" w:eastAsia="Courier New" w:cs="Courier New"/>
              <w:sz w:val="24"/>
              <w:szCs w:val="24"/>
              <w:rtl w:val="0"/>
            </w:rPr>
          </w:rPrChange>
        </w:rPr>
        <w:t xml:space="preserve"> for (int i = 0; i &lt; CALIBRATE_SAMPLES; i++) {</w:t>
      </w:r>
    </w:p>
    <w:p w14:paraId="00000354">
      <w:pPr>
        <w:shd w:val="clear" w:fill="FFFFFF"/>
        <w:spacing w:before="0" w:beforeLines="0" w:after="0" w:afterLines="0" w:line="360" w:lineRule="auto"/>
        <w:rPr>
          <w:rFonts w:ascii="Courier New" w:hAnsi="Courier New" w:eastAsia="Courier New" w:cs="Courier New"/>
          <w:sz w:val="24"/>
          <w:szCs w:val="24"/>
        </w:rPr>
        <w:pPrChange w:id="76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762" w:author="Карина Гареева" w:date="2025-12-25T00:27:23Z">
            <w:rPr>
              <w:rFonts w:ascii="Courier New" w:hAnsi="Courier New" w:eastAsia="Courier New" w:cs="Courier New"/>
              <w:sz w:val="24"/>
              <w:szCs w:val="24"/>
              <w:rtl w:val="0"/>
            </w:rPr>
          </w:rPrChange>
        </w:rPr>
        <w:t xml:space="preserve">    sum += analogRead(ADC_GPIO);</w:t>
      </w:r>
    </w:p>
    <w:p w14:paraId="00000355">
      <w:pPr>
        <w:shd w:val="clear" w:fill="FFFFFF"/>
        <w:spacing w:before="0" w:beforeLines="0" w:after="0" w:afterLines="0" w:line="360" w:lineRule="auto"/>
        <w:rPr>
          <w:rFonts w:ascii="Courier New" w:hAnsi="Courier New" w:eastAsia="Courier New" w:cs="Courier New"/>
          <w:sz w:val="24"/>
          <w:szCs w:val="24"/>
        </w:rPr>
        <w:pPrChange w:id="76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764" w:author="Карина Гареева" w:date="2025-12-25T00:27:23Z">
            <w:rPr>
              <w:rFonts w:ascii="Courier New" w:hAnsi="Courier New" w:eastAsia="Courier New" w:cs="Courier New"/>
              <w:sz w:val="24"/>
              <w:szCs w:val="24"/>
              <w:rtl w:val="0"/>
            </w:rPr>
          </w:rPrChange>
        </w:rPr>
        <w:t xml:space="preserve">    while (micros() - calStartTime &lt; i * (1000000.0 / SAMPLE_RATE)) {}</w:t>
      </w:r>
    </w:p>
    <w:p w14:paraId="00000356">
      <w:pPr>
        <w:shd w:val="clear" w:fill="FFFFFF"/>
        <w:spacing w:before="0" w:beforeLines="0" w:after="0" w:afterLines="0" w:line="360" w:lineRule="auto"/>
        <w:rPr>
          <w:rFonts w:ascii="Courier New" w:hAnsi="Courier New" w:eastAsia="Courier New" w:cs="Courier New"/>
          <w:sz w:val="24"/>
          <w:szCs w:val="24"/>
        </w:rPr>
        <w:pPrChange w:id="76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766" w:author="Карина Гареева" w:date="2025-12-25T00:27:23Z">
            <w:rPr>
              <w:rFonts w:ascii="Courier New" w:hAnsi="Courier New" w:eastAsia="Courier New" w:cs="Courier New"/>
              <w:sz w:val="24"/>
              <w:szCs w:val="24"/>
              <w:rtl w:val="0"/>
            </w:rPr>
          </w:rPrChange>
        </w:rPr>
        <w:t xml:space="preserve">  }</w:t>
      </w:r>
    </w:p>
    <w:p w14:paraId="00000357">
      <w:pPr>
        <w:shd w:val="clear" w:fill="FFFFFF"/>
        <w:spacing w:before="0" w:beforeLines="0" w:after="0" w:afterLines="0" w:line="360" w:lineRule="auto"/>
        <w:rPr>
          <w:del w:id="768" w:author="Карина Гареева" w:date="2025-12-25T00:27:25Z"/>
          <w:rFonts w:ascii="Courier New" w:hAnsi="Courier New" w:eastAsia="Courier New" w:cs="Courier New"/>
          <w:sz w:val="24"/>
          <w:szCs w:val="24"/>
        </w:rPr>
        <w:pPrChange w:id="76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769" w:author="Карина Гареева" w:date="2025-12-25T00:27:23Z">
            <w:rPr>
              <w:rFonts w:ascii="Courier New" w:hAnsi="Courier New" w:eastAsia="Courier New" w:cs="Courier New"/>
              <w:sz w:val="24"/>
              <w:szCs w:val="24"/>
              <w:rtl w:val="0"/>
            </w:rPr>
          </w:rPrChange>
        </w:rPr>
        <w:t xml:space="preserve">  adcCenter = sum / CALIBRATE_SAMPLES;</w:t>
      </w:r>
    </w:p>
    <w:p w14:paraId="00000358">
      <w:pPr>
        <w:shd w:val="clear" w:fill="FFFFFF"/>
        <w:spacing w:before="0" w:beforeLines="0" w:after="0" w:afterLines="0" w:line="360" w:lineRule="auto"/>
        <w:rPr>
          <w:rFonts w:ascii="Courier New" w:hAnsi="Courier New" w:eastAsia="Courier New" w:cs="Courier New"/>
          <w:sz w:val="28"/>
          <w:szCs w:val="28"/>
          <w:rPrChange w:id="771" w:author="Карина Гареева" w:date="2025-12-25T00:26:28Z">
            <w:rPr>
              <w:rFonts w:ascii="Courier New" w:hAnsi="Courier New" w:eastAsia="Courier New" w:cs="Courier New"/>
              <w:sz w:val="21"/>
              <w:szCs w:val="21"/>
            </w:rPr>
          </w:rPrChange>
        </w:rPr>
        <w:pPrChange w:id="770" w:author="Карина Гареева" w:date="2025-12-25T00:30:16Z">
          <w:pPr>
            <w:shd w:val="clear" w:fill="FFFFFF"/>
            <w:spacing w:before="0" w:after="0" w:line="360" w:lineRule="auto"/>
          </w:pPr>
        </w:pPrChange>
      </w:pPr>
    </w:p>
    <w:p w14:paraId="00000359">
      <w:pPr>
        <w:keepNext w:val="0"/>
        <w:keepLines w:val="0"/>
        <w:shd w:val="clear" w:fill="FFFFFF"/>
        <w:spacing w:before="0" w:beforeLines="0" w:after="0" w:afterLines="0" w:line="360" w:lineRule="auto"/>
        <w:rPr>
          <w:rFonts w:ascii="Times New Roman" w:hAnsi="Times New Roman" w:eastAsia="Times New Roman" w:cs="Times New Roman"/>
          <w:sz w:val="28"/>
          <w:szCs w:val="28"/>
        </w:rPr>
        <w:pPrChange w:id="772" w:author="Карина Гареева" w:date="2025-12-25T00:30:16Z">
          <w:pPr>
            <w:keepNext w:val="0"/>
            <w:keepLines w:val="0"/>
            <w:shd w:val="clear" w:fill="FFFFFF"/>
            <w:spacing w:before="0" w:after="0"/>
          </w:pPr>
        </w:pPrChange>
      </w:pPr>
      <w:bookmarkStart w:id="129" w:name="_vb3rb8yk54uk" w:colFirst="0" w:colLast="0"/>
      <w:bookmarkEnd w:id="129"/>
      <w:r>
        <w:rPr>
          <w:rFonts w:ascii="Times New Roman" w:hAnsi="Times New Roman" w:eastAsia="Times New Roman" w:cs="Times New Roman"/>
          <w:color w:val="0F1115"/>
          <w:sz w:val="28"/>
          <w:szCs w:val="28"/>
          <w:rtl w:val="0"/>
        </w:rPr>
        <w:t>Создание объекта FFT</w:t>
      </w:r>
    </w:p>
    <w:p w14:paraId="0000035A">
      <w:pPr>
        <w:shd w:val="clear" w:fill="FFFFFF"/>
        <w:spacing w:before="0" w:beforeLines="0" w:after="0" w:afterLines="0" w:line="360" w:lineRule="auto"/>
        <w:rPr>
          <w:rFonts w:ascii="Courier New" w:hAnsi="Courier New" w:eastAsia="Courier New" w:cs="Courier New"/>
          <w:sz w:val="24"/>
          <w:szCs w:val="24"/>
        </w:rPr>
        <w:pPrChange w:id="773" w:author="Карина Гареева" w:date="2025-12-25T00:30:16Z">
          <w:pPr>
            <w:shd w:val="clear" w:fill="FFFFFF"/>
            <w:spacing w:before="0" w:after="0" w:line="360" w:lineRule="auto"/>
          </w:pPr>
        </w:pPrChange>
      </w:pPr>
      <w:r>
        <w:rPr>
          <w:rFonts w:ascii="Courier New" w:hAnsi="Courier New" w:eastAsia="Courier New" w:cs="Courier New"/>
          <w:sz w:val="28"/>
          <w:szCs w:val="28"/>
          <w:rtl w:val="0"/>
          <w:rPrChange w:id="774" w:author="Карина Гареева" w:date="2025-12-25T00:26:28Z">
            <w:rPr>
              <w:rFonts w:ascii="Courier New" w:hAnsi="Courier New" w:eastAsia="Courier New" w:cs="Courier New"/>
              <w:sz w:val="24"/>
              <w:szCs w:val="24"/>
              <w:rtl w:val="0"/>
            </w:rPr>
          </w:rPrChange>
        </w:rPr>
        <w:t xml:space="preserve">  </w:t>
      </w:r>
      <w:r>
        <w:rPr>
          <w:rFonts w:ascii="Courier New" w:hAnsi="Courier New" w:eastAsia="Courier New" w:cs="Courier New"/>
          <w:sz w:val="24"/>
          <w:szCs w:val="24"/>
          <w:rtl w:val="0"/>
          <w:rPrChange w:id="775" w:author="Карина Гареева" w:date="2025-12-25T00:27:31Z">
            <w:rPr>
              <w:rFonts w:ascii="Courier New" w:hAnsi="Courier New" w:eastAsia="Courier New" w:cs="Courier New"/>
              <w:sz w:val="24"/>
              <w:szCs w:val="24"/>
              <w:rtl w:val="0"/>
            </w:rPr>
          </w:rPrChange>
        </w:rPr>
        <w:t xml:space="preserve">FFT = new ArduinoFFT&lt;double&gt;(vReal, vImag, FFT_SIZE, SAMPLE_RATE); </w:t>
      </w:r>
    </w:p>
    <w:p w14:paraId="0000035B">
      <w:pPr>
        <w:shd w:val="clear" w:fill="FFFFFF"/>
        <w:spacing w:before="0" w:beforeLines="0" w:after="0" w:afterLines="0" w:line="360" w:lineRule="auto"/>
        <w:rPr>
          <w:rFonts w:ascii="Courier New" w:hAnsi="Courier New" w:eastAsia="Courier New" w:cs="Courier New"/>
          <w:sz w:val="24"/>
          <w:szCs w:val="24"/>
        </w:rPr>
        <w:pPrChange w:id="77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777" w:author="Карина Гареева" w:date="2025-12-25T00:27:31Z">
            <w:rPr>
              <w:rFonts w:ascii="Courier New" w:hAnsi="Courier New" w:eastAsia="Courier New" w:cs="Courier New"/>
              <w:sz w:val="24"/>
              <w:szCs w:val="24"/>
              <w:rtl w:val="0"/>
            </w:rPr>
          </w:rPrChange>
        </w:rPr>
        <w:t>}</w:t>
      </w:r>
    </w:p>
    <w:p w14:paraId="0000035C">
      <w:pPr>
        <w:keepNext w:val="0"/>
        <w:keepLines w:val="0"/>
        <w:shd w:val="clear" w:fill="FFFFFF"/>
        <w:spacing w:before="0" w:beforeLines="0" w:after="0" w:afterLines="0" w:line="360" w:lineRule="auto"/>
        <w:rPr>
          <w:rFonts w:ascii="Times New Roman" w:hAnsi="Times New Roman" w:eastAsia="Times New Roman" w:cs="Times New Roman"/>
          <w:sz w:val="28"/>
          <w:szCs w:val="28"/>
          <w:rPrChange w:id="779" w:author="Карина Гареева" w:date="2025-12-25T00:26:28Z">
            <w:rPr>
              <w:rFonts w:ascii="Times New Roman" w:hAnsi="Times New Roman" w:eastAsia="Times New Roman" w:cs="Times New Roman"/>
            </w:rPr>
          </w:rPrChange>
        </w:rPr>
        <w:pPrChange w:id="778" w:author="Карина Гареева" w:date="2025-12-25T00:30:16Z">
          <w:pPr>
            <w:keepNext w:val="0"/>
            <w:keepLines w:val="0"/>
            <w:shd w:val="clear" w:fill="FFFFFF"/>
            <w:spacing w:before="0" w:after="0"/>
          </w:pPr>
        </w:pPrChange>
      </w:pPr>
      <w:bookmarkStart w:id="130" w:name="_sfyx1ezbvvui" w:colFirst="0" w:colLast="0"/>
      <w:bookmarkEnd w:id="130"/>
      <w:r>
        <w:rPr>
          <w:rFonts w:ascii="Times New Roman" w:hAnsi="Times New Roman" w:eastAsia="Times New Roman" w:cs="Times New Roman"/>
          <w:color w:val="0F1115"/>
          <w:sz w:val="28"/>
          <w:szCs w:val="28"/>
          <w:rtl w:val="0"/>
          <w:rPrChange w:id="780" w:author="Карина Гареева" w:date="2025-12-25T00:26:28Z">
            <w:rPr>
              <w:rFonts w:ascii="Times New Roman" w:hAnsi="Times New Roman" w:eastAsia="Times New Roman" w:cs="Times New Roman"/>
              <w:color w:val="0F1115"/>
              <w:rtl w:val="0"/>
            </w:rPr>
          </w:rPrChange>
        </w:rPr>
        <w:t xml:space="preserve">Блок 2: Определение наличия сигнала </w:t>
      </w:r>
    </w:p>
    <w:p w14:paraId="0000035D">
      <w:pPr>
        <w:shd w:val="clear" w:fill="FFFFFF"/>
        <w:spacing w:before="0" w:beforeLines="0" w:after="0" w:afterLines="0" w:line="360" w:lineRule="auto"/>
        <w:rPr>
          <w:rFonts w:ascii="Courier New" w:hAnsi="Courier New" w:eastAsia="Courier New" w:cs="Courier New"/>
          <w:sz w:val="24"/>
          <w:szCs w:val="24"/>
        </w:rPr>
        <w:pPrChange w:id="78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782" w:author="Карина Гареева" w:date="2025-12-25T00:27:34Z">
            <w:rPr>
              <w:rFonts w:ascii="Courier New" w:hAnsi="Courier New" w:eastAsia="Courier New" w:cs="Courier New"/>
              <w:sz w:val="24"/>
              <w:szCs w:val="24"/>
              <w:rtl w:val="0"/>
            </w:rPr>
          </w:rPrChange>
        </w:rPr>
        <w:t>void loop() {</w:t>
      </w:r>
    </w:p>
    <w:p w14:paraId="0000035E">
      <w:pPr>
        <w:shd w:val="clear" w:fill="FFFFFF"/>
        <w:spacing w:before="0" w:beforeLines="0" w:after="0" w:afterLines="0" w:line="360" w:lineRule="auto"/>
        <w:rPr>
          <w:rFonts w:ascii="Courier New" w:hAnsi="Courier New" w:eastAsia="Courier New" w:cs="Courier New"/>
          <w:sz w:val="24"/>
          <w:szCs w:val="24"/>
        </w:rPr>
        <w:pPrChange w:id="78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784" w:author="Карина Гареева" w:date="2025-12-25T00:27:34Z">
            <w:rPr>
              <w:rFonts w:ascii="Courier New" w:hAnsi="Courier New" w:eastAsia="Courier New" w:cs="Courier New"/>
              <w:sz w:val="24"/>
              <w:szCs w:val="24"/>
              <w:rtl w:val="0"/>
            </w:rPr>
          </w:rPrChange>
        </w:rPr>
        <w:t xml:space="preserve">  double sum = 0;</w:t>
      </w:r>
    </w:p>
    <w:p w14:paraId="0000035F">
      <w:pPr>
        <w:shd w:val="clear" w:fill="FFFFFF"/>
        <w:spacing w:before="0" w:beforeLines="0" w:after="0" w:afterLines="0" w:line="360" w:lineRule="auto"/>
        <w:rPr>
          <w:del w:id="786" w:author="Карина Гареева" w:date="2025-12-25T00:27:36Z"/>
          <w:rFonts w:ascii="Courier New" w:hAnsi="Courier New" w:eastAsia="Courier New" w:cs="Courier New"/>
          <w:sz w:val="24"/>
          <w:szCs w:val="24"/>
        </w:rPr>
        <w:pPrChange w:id="78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787" w:author="Карина Гареева" w:date="2025-12-25T00:27:34Z">
            <w:rPr>
              <w:rFonts w:ascii="Courier New" w:hAnsi="Courier New" w:eastAsia="Courier New" w:cs="Courier New"/>
              <w:sz w:val="24"/>
              <w:szCs w:val="24"/>
              <w:rtl w:val="0"/>
            </w:rPr>
          </w:rPrChange>
        </w:rPr>
        <w:t xml:space="preserve">  uint32_t rmsStartTime = micros();</w:t>
      </w:r>
    </w:p>
    <w:p w14:paraId="00000360">
      <w:pPr>
        <w:shd w:val="clear" w:fill="FFFFFF"/>
        <w:spacing w:before="0" w:beforeLines="0" w:after="0" w:afterLines="0" w:line="360" w:lineRule="auto"/>
        <w:rPr>
          <w:rFonts w:ascii="Courier New" w:hAnsi="Courier New" w:eastAsia="Courier New" w:cs="Courier New"/>
          <w:sz w:val="28"/>
          <w:szCs w:val="28"/>
          <w:rPrChange w:id="789" w:author="Карина Гареева" w:date="2025-12-25T00:26:28Z">
            <w:rPr>
              <w:rFonts w:ascii="Courier New" w:hAnsi="Courier New" w:eastAsia="Courier New" w:cs="Courier New"/>
              <w:sz w:val="21"/>
              <w:szCs w:val="21"/>
            </w:rPr>
          </w:rPrChange>
        </w:rPr>
        <w:pPrChange w:id="788" w:author="Карина Гареева" w:date="2025-12-25T00:30:16Z">
          <w:pPr>
            <w:shd w:val="clear" w:fill="FFFFFF"/>
            <w:spacing w:before="0" w:after="0" w:line="360" w:lineRule="auto"/>
          </w:pPr>
        </w:pPrChange>
      </w:pPr>
    </w:p>
    <w:p w14:paraId="00000361">
      <w:pPr>
        <w:keepNext w:val="0"/>
        <w:keepLines w:val="0"/>
        <w:shd w:val="clear" w:fill="FFFFFF"/>
        <w:spacing w:before="0" w:beforeLines="0" w:after="0" w:afterLines="0" w:line="360" w:lineRule="auto"/>
        <w:rPr>
          <w:rFonts w:ascii="Times New Roman" w:hAnsi="Times New Roman" w:eastAsia="Times New Roman" w:cs="Times New Roman"/>
          <w:sz w:val="28"/>
          <w:szCs w:val="28"/>
        </w:rPr>
        <w:pPrChange w:id="790" w:author="Карина Гареева" w:date="2025-12-25T00:30:16Z">
          <w:pPr>
            <w:keepNext w:val="0"/>
            <w:keepLines w:val="0"/>
            <w:shd w:val="clear" w:fill="FFFFFF"/>
            <w:spacing w:before="0" w:after="0"/>
          </w:pPr>
        </w:pPrChange>
      </w:pPr>
      <w:bookmarkStart w:id="131" w:name="_okvxx7hq4k72" w:colFirst="0" w:colLast="0"/>
      <w:bookmarkEnd w:id="131"/>
      <w:r>
        <w:rPr>
          <w:rFonts w:ascii="Times New Roman" w:hAnsi="Times New Roman" w:eastAsia="Times New Roman" w:cs="Times New Roman"/>
          <w:color w:val="0F1115"/>
          <w:sz w:val="28"/>
          <w:szCs w:val="28"/>
          <w:rtl w:val="0"/>
        </w:rPr>
        <w:t xml:space="preserve"> Расчет уровня сигнала (RMS)</w:t>
      </w:r>
    </w:p>
    <w:p w14:paraId="00000362">
      <w:pPr>
        <w:numPr>
          <w:ilvl w:val="-1"/>
          <w:numId w:val="0"/>
        </w:numPr>
        <w:shd w:val="clear" w:fill="FFFFFF"/>
        <w:spacing w:before="0" w:beforeLines="0" w:after="0" w:afterLines="0" w:line="360" w:lineRule="auto"/>
        <w:ind w:left="360" w:firstLine="0"/>
        <w:rPr>
          <w:rFonts w:ascii="Times New Roman" w:hAnsi="Times New Roman" w:eastAsia="Times New Roman" w:cs="Times New Roman"/>
          <w:sz w:val="28"/>
          <w:szCs w:val="28"/>
        </w:rPr>
        <w:pPrChange w:id="791"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Считывается 512 отсчетов</w:t>
      </w:r>
    </w:p>
    <w:p w14:paraId="00000363">
      <w:pPr>
        <w:numPr>
          <w:ilvl w:val="-1"/>
          <w:numId w:val="0"/>
        </w:numPr>
        <w:shd w:val="clear" w:fill="FFFFFF"/>
        <w:spacing w:before="0" w:beforeLines="0" w:after="0" w:afterLines="0" w:line="360" w:lineRule="auto"/>
        <w:ind w:left="360" w:firstLine="0"/>
        <w:rPr>
          <w:sz w:val="28"/>
          <w:szCs w:val="28"/>
        </w:rPr>
        <w:pPrChange w:id="792"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Для каждого отсчета вычитается калибровочное значение</w:t>
      </w:r>
    </w:p>
    <w:p w14:paraId="00000364">
      <w:pPr>
        <w:numPr>
          <w:ilvl w:val="-1"/>
          <w:numId w:val="0"/>
        </w:numPr>
        <w:shd w:val="clear" w:fill="FFFFFF"/>
        <w:spacing w:before="0" w:beforeLines="0" w:after="0" w:afterLines="0" w:line="360" w:lineRule="auto"/>
        <w:ind w:left="360" w:firstLine="0"/>
        <w:rPr>
          <w:rFonts w:ascii="Times New Roman" w:hAnsi="Times New Roman" w:eastAsia="Times New Roman" w:cs="Times New Roman"/>
          <w:sz w:val="28"/>
          <w:szCs w:val="28"/>
        </w:rPr>
        <w:pPrChange w:id="793"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Вычисляется сумма квадратов отклонений</w:t>
      </w:r>
    </w:p>
    <w:p w14:paraId="00000365">
      <w:pPr>
        <w:numPr>
          <w:ilvl w:val="-1"/>
          <w:numId w:val="0"/>
        </w:numPr>
        <w:shd w:val="clear" w:fill="FFFFFF"/>
        <w:spacing w:before="0" w:beforeLines="0" w:after="0" w:afterLines="0" w:line="360" w:lineRule="auto"/>
        <w:ind w:left="360" w:firstLine="0"/>
        <w:rPr>
          <w:del w:id="795" w:author="Карина Гареева" w:date="2025-12-25T00:27:41Z"/>
          <w:rFonts w:ascii="Times New Roman" w:hAnsi="Times New Roman" w:eastAsia="Times New Roman" w:cs="Times New Roman"/>
          <w:sz w:val="28"/>
          <w:szCs w:val="28"/>
        </w:rPr>
        <w:pPrChange w:id="794"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Извлекается квадратный корень для получения RMS</w:t>
      </w:r>
    </w:p>
    <w:p w14:paraId="6AD085EC">
      <w:pPr>
        <w:numPr>
          <w:ilvl w:val="0"/>
          <w:numId w:val="0"/>
        </w:numPr>
        <w:shd w:val="clear" w:fill="FFFFFF"/>
        <w:spacing w:before="0" w:beforeLines="0" w:after="0" w:afterLines="0" w:line="360" w:lineRule="auto"/>
        <w:ind w:left="360"/>
        <w:rPr>
          <w:rFonts w:ascii="Courier New" w:hAnsi="Courier New" w:eastAsia="Courier New" w:cs="Courier New"/>
          <w:sz w:val="24"/>
          <w:szCs w:val="24"/>
          <w:rPrChange w:id="797" w:author="Карина Гареева" w:date="2025-12-25T00:27:39Z">
            <w:rPr>
              <w:rFonts w:ascii="Courier New" w:hAnsi="Courier New" w:eastAsia="Courier New" w:cs="Courier New"/>
              <w:sz w:val="21"/>
              <w:szCs w:val="21"/>
            </w:rPr>
          </w:rPrChange>
        </w:rPr>
        <w:pPrChange w:id="796" w:author="Карина Гареева" w:date="2025-12-25T00:30:16Z">
          <w:pPr>
            <w:shd w:val="clear" w:fill="FFFFFF"/>
            <w:spacing w:before="0" w:after="0" w:line="360" w:lineRule="auto"/>
          </w:pPr>
        </w:pPrChange>
      </w:pPr>
      <w:del w:id="798" w:author="Карина Гареева" w:date="2025-12-25T00:27:41Z">
        <w:r>
          <w:rPr>
            <w:rFonts w:ascii="Courier New" w:hAnsi="Courier New" w:eastAsia="Courier New" w:cs="Courier New"/>
            <w:sz w:val="28"/>
            <w:szCs w:val="28"/>
            <w:rtl w:val="0"/>
            <w:rPrChange w:id="799" w:author="Карина Гареева" w:date="2025-12-25T00:26:37Z">
              <w:rPr>
                <w:rFonts w:ascii="Courier New" w:hAnsi="Courier New" w:eastAsia="Courier New" w:cs="Courier New"/>
                <w:sz w:val="21"/>
                <w:szCs w:val="21"/>
                <w:rtl w:val="0"/>
              </w:rPr>
            </w:rPrChange>
          </w:rPr>
          <w:delText xml:space="preserve"> </w:delText>
        </w:r>
      </w:del>
    </w:p>
    <w:p w14:paraId="00000367">
      <w:pPr>
        <w:shd w:val="clear" w:fill="FFFFFF"/>
        <w:spacing w:before="0" w:beforeLines="0" w:after="0" w:afterLines="0" w:line="360" w:lineRule="auto"/>
        <w:rPr>
          <w:rFonts w:ascii="Courier New" w:hAnsi="Courier New" w:eastAsia="Courier New" w:cs="Courier New"/>
          <w:sz w:val="24"/>
          <w:szCs w:val="24"/>
        </w:rPr>
        <w:pPrChange w:id="80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01" w:author="Карина Гареева" w:date="2025-12-25T00:27:39Z">
            <w:rPr>
              <w:rFonts w:ascii="Courier New" w:hAnsi="Courier New" w:eastAsia="Courier New" w:cs="Courier New"/>
              <w:sz w:val="24"/>
              <w:szCs w:val="24"/>
              <w:rtl w:val="0"/>
            </w:rPr>
          </w:rPrChange>
        </w:rPr>
        <w:t xml:space="preserve">  for (uint16_t i = 0; i &lt; RMS_BLOCK; i++) {</w:t>
      </w:r>
    </w:p>
    <w:p w14:paraId="00000368">
      <w:pPr>
        <w:shd w:val="clear" w:fill="FFFFFF"/>
        <w:spacing w:before="0" w:beforeLines="0" w:after="0" w:afterLines="0" w:line="360" w:lineRule="auto"/>
        <w:rPr>
          <w:rFonts w:ascii="Courier New" w:hAnsi="Courier New" w:eastAsia="Courier New" w:cs="Courier New"/>
          <w:sz w:val="24"/>
          <w:szCs w:val="24"/>
        </w:rPr>
        <w:pPrChange w:id="80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03" w:author="Карина Гареева" w:date="2025-12-25T00:27:39Z">
            <w:rPr>
              <w:rFonts w:ascii="Courier New" w:hAnsi="Courier New" w:eastAsia="Courier New" w:cs="Courier New"/>
              <w:sz w:val="24"/>
              <w:szCs w:val="24"/>
              <w:rtl w:val="0"/>
            </w:rPr>
          </w:rPrChange>
        </w:rPr>
        <w:t xml:space="preserve">    double s = analogRead(ADC_GPIO) - adcCenter;</w:t>
      </w:r>
    </w:p>
    <w:p w14:paraId="00000369">
      <w:pPr>
        <w:shd w:val="clear" w:fill="FFFFFF"/>
        <w:spacing w:before="0" w:beforeLines="0" w:after="0" w:afterLines="0" w:line="360" w:lineRule="auto"/>
        <w:rPr>
          <w:rFonts w:ascii="Courier New" w:hAnsi="Courier New" w:eastAsia="Courier New" w:cs="Courier New"/>
          <w:sz w:val="24"/>
          <w:szCs w:val="24"/>
        </w:rPr>
        <w:pPrChange w:id="80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05" w:author="Карина Гареева" w:date="2025-12-25T00:27:39Z">
            <w:rPr>
              <w:rFonts w:ascii="Courier New" w:hAnsi="Courier New" w:eastAsia="Courier New" w:cs="Courier New"/>
              <w:sz w:val="24"/>
              <w:szCs w:val="24"/>
              <w:rtl w:val="0"/>
            </w:rPr>
          </w:rPrChange>
        </w:rPr>
        <w:t xml:space="preserve">    sum += s * s;</w:t>
      </w:r>
    </w:p>
    <w:p w14:paraId="0000036A">
      <w:pPr>
        <w:shd w:val="clear" w:fill="FFFFFF"/>
        <w:spacing w:before="0" w:beforeLines="0" w:after="0" w:afterLines="0" w:line="360" w:lineRule="auto"/>
        <w:rPr>
          <w:rFonts w:ascii="Courier New" w:hAnsi="Courier New" w:eastAsia="Courier New" w:cs="Courier New"/>
          <w:sz w:val="24"/>
          <w:szCs w:val="24"/>
        </w:rPr>
        <w:pPrChange w:id="80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07" w:author="Карина Гареева" w:date="2025-12-25T00:27:39Z">
            <w:rPr>
              <w:rFonts w:ascii="Courier New" w:hAnsi="Courier New" w:eastAsia="Courier New" w:cs="Courier New"/>
              <w:sz w:val="24"/>
              <w:szCs w:val="24"/>
              <w:rtl w:val="0"/>
            </w:rPr>
          </w:rPrChange>
        </w:rPr>
        <w:t xml:space="preserve">    while (micros() - rmsStartTime &lt; i * (1000000.0 / SAMPLE_RATE)) {}</w:t>
      </w:r>
    </w:p>
    <w:p w14:paraId="0000036B">
      <w:pPr>
        <w:shd w:val="clear" w:fill="FFFFFF"/>
        <w:spacing w:before="0" w:beforeLines="0" w:after="0" w:afterLines="0" w:line="360" w:lineRule="auto"/>
        <w:rPr>
          <w:del w:id="809" w:author="Карина Гареева" w:date="2025-12-25T00:27:44Z"/>
          <w:rFonts w:ascii="Courier New" w:hAnsi="Courier New" w:eastAsia="Courier New" w:cs="Courier New"/>
          <w:sz w:val="24"/>
          <w:szCs w:val="24"/>
        </w:rPr>
        <w:pPrChange w:id="80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10" w:author="Карина Гареева" w:date="2025-12-25T00:27:39Z">
            <w:rPr>
              <w:rFonts w:ascii="Courier New" w:hAnsi="Courier New" w:eastAsia="Courier New" w:cs="Courier New"/>
              <w:sz w:val="24"/>
              <w:szCs w:val="24"/>
              <w:rtl w:val="0"/>
            </w:rPr>
          </w:rPrChange>
        </w:rPr>
        <w:t xml:space="preserve">  }</w:t>
      </w:r>
    </w:p>
    <w:p w14:paraId="0000036C">
      <w:pPr>
        <w:shd w:val="clear" w:fill="FFFFFF"/>
        <w:spacing w:before="0" w:beforeLines="0" w:after="0" w:afterLines="0" w:line="360" w:lineRule="auto"/>
        <w:rPr>
          <w:rFonts w:ascii="Courier New" w:hAnsi="Courier New" w:eastAsia="Courier New" w:cs="Courier New"/>
          <w:sz w:val="28"/>
          <w:szCs w:val="28"/>
          <w:rPrChange w:id="812" w:author="Карина Гареева" w:date="2025-12-25T00:26:37Z">
            <w:rPr>
              <w:rFonts w:ascii="Courier New" w:hAnsi="Courier New" w:eastAsia="Courier New" w:cs="Courier New"/>
              <w:sz w:val="21"/>
              <w:szCs w:val="21"/>
            </w:rPr>
          </w:rPrChange>
        </w:rPr>
        <w:pPrChange w:id="811" w:author="Карина Гареева" w:date="2025-12-25T00:30:16Z">
          <w:pPr>
            <w:shd w:val="clear" w:fill="FFFFFF"/>
            <w:spacing w:before="0" w:after="0" w:line="360" w:lineRule="auto"/>
          </w:pPr>
        </w:pPrChange>
      </w:pPr>
      <w:del w:id="813" w:author="Карина Гареева" w:date="2025-12-25T00:27:43Z">
        <w:r>
          <w:rPr>
            <w:rFonts w:ascii="Courier New" w:hAnsi="Courier New" w:eastAsia="Courier New" w:cs="Courier New"/>
            <w:sz w:val="28"/>
            <w:szCs w:val="28"/>
            <w:rtl w:val="0"/>
            <w:rPrChange w:id="814" w:author="Карина Гареева" w:date="2025-12-25T00:26:37Z">
              <w:rPr>
                <w:rFonts w:ascii="Courier New" w:hAnsi="Courier New" w:eastAsia="Courier New" w:cs="Courier New"/>
                <w:sz w:val="21"/>
                <w:szCs w:val="21"/>
                <w:rtl w:val="0"/>
              </w:rPr>
            </w:rPrChange>
          </w:rPr>
          <w:delText xml:space="preserve"> </w:delText>
        </w:r>
      </w:del>
    </w:p>
    <w:p w14:paraId="0000036D">
      <w:pPr>
        <w:keepNext w:val="0"/>
        <w:keepLines w:val="0"/>
        <w:shd w:val="clear" w:fill="FFFFFF"/>
        <w:spacing w:before="0" w:beforeLines="0" w:after="0" w:afterLines="0" w:line="360" w:lineRule="auto"/>
        <w:rPr>
          <w:rFonts w:ascii="Times New Roman" w:hAnsi="Times New Roman" w:eastAsia="Times New Roman" w:cs="Times New Roman"/>
          <w:color w:val="0F1115"/>
          <w:sz w:val="28"/>
          <w:szCs w:val="28"/>
        </w:rPr>
        <w:pPrChange w:id="815" w:author="Карина Гареева" w:date="2025-12-25T00:30:16Z">
          <w:pPr>
            <w:keepNext w:val="0"/>
            <w:keepLines w:val="0"/>
            <w:shd w:val="clear" w:fill="FFFFFF"/>
            <w:spacing w:before="0" w:after="0"/>
          </w:pPr>
        </w:pPrChange>
      </w:pPr>
      <w:bookmarkStart w:id="132" w:name="_q6uzlf6jaizr" w:colFirst="0" w:colLast="0"/>
      <w:bookmarkEnd w:id="132"/>
      <w:r>
        <w:rPr>
          <w:rFonts w:ascii="Times New Roman" w:hAnsi="Times New Roman" w:eastAsia="Times New Roman" w:cs="Times New Roman"/>
          <w:color w:val="0F1115"/>
          <w:sz w:val="28"/>
          <w:szCs w:val="28"/>
          <w:rtl w:val="0"/>
        </w:rPr>
        <w:t>Преобразование в dBFS и проверка порога</w:t>
      </w:r>
    </w:p>
    <w:p w14:paraId="0000036E">
      <w:pPr>
        <w:shd w:val="clear" w:fill="FFFFFF"/>
        <w:spacing w:before="0" w:beforeLines="0" w:after="0" w:afterLines="0" w:line="360" w:lineRule="auto"/>
        <w:rPr>
          <w:rFonts w:ascii="Courier New" w:hAnsi="Courier New" w:eastAsia="Courier New" w:cs="Courier New"/>
          <w:sz w:val="24"/>
          <w:szCs w:val="24"/>
        </w:rPr>
        <w:pPrChange w:id="81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17" w:author="Карина Гареева" w:date="2025-12-25T00:27:48Z">
            <w:rPr>
              <w:rFonts w:ascii="Courier New" w:hAnsi="Courier New" w:eastAsia="Courier New" w:cs="Courier New"/>
              <w:sz w:val="24"/>
              <w:szCs w:val="24"/>
              <w:rtl w:val="0"/>
            </w:rPr>
          </w:rPrChange>
        </w:rPr>
        <w:t>double dbfs = 20.0 * log10((rms + 1e-12) / adcCenter);</w:t>
      </w:r>
    </w:p>
    <w:p w14:paraId="0000036F">
      <w:pPr>
        <w:shd w:val="clear" w:fill="FFFFFF"/>
        <w:spacing w:before="0" w:beforeLines="0" w:after="0" w:afterLines="0" w:line="360" w:lineRule="auto"/>
        <w:rPr>
          <w:rFonts w:ascii="Courier New" w:hAnsi="Courier New" w:eastAsia="Courier New" w:cs="Courier New"/>
          <w:sz w:val="24"/>
          <w:szCs w:val="24"/>
        </w:rPr>
        <w:pPrChange w:id="81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19" w:author="Карина Гареева" w:date="2025-12-25T00:27:48Z">
            <w:rPr>
              <w:rFonts w:ascii="Courier New" w:hAnsi="Courier New" w:eastAsia="Courier New" w:cs="Courier New"/>
              <w:sz w:val="24"/>
              <w:szCs w:val="24"/>
              <w:rtl w:val="0"/>
            </w:rPr>
          </w:rPrChange>
        </w:rPr>
        <w:t>if (dbfs &lt; RMS_DB_THRESHOLD) {  // -25 дБ</w:t>
      </w:r>
    </w:p>
    <w:p w14:paraId="00000370">
      <w:pPr>
        <w:shd w:val="clear" w:fill="FFFFFF"/>
        <w:spacing w:before="0" w:beforeLines="0" w:after="0" w:afterLines="0" w:line="360" w:lineRule="auto"/>
        <w:rPr>
          <w:rFonts w:ascii="Courier New" w:hAnsi="Courier New" w:eastAsia="Courier New" w:cs="Courier New"/>
          <w:sz w:val="24"/>
          <w:szCs w:val="24"/>
        </w:rPr>
        <w:pPrChange w:id="82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21" w:author="Карина Гареева" w:date="2025-12-25T00:27:48Z">
            <w:rPr>
              <w:rFonts w:ascii="Courier New" w:hAnsi="Courier New" w:eastAsia="Courier New" w:cs="Courier New"/>
              <w:sz w:val="24"/>
              <w:szCs w:val="24"/>
              <w:rtl w:val="0"/>
            </w:rPr>
          </w:rPrChange>
        </w:rPr>
        <w:t xml:space="preserve">    display.println("No signal");</w:t>
      </w:r>
    </w:p>
    <w:p w14:paraId="00000371">
      <w:pPr>
        <w:shd w:val="clear" w:fill="FFFFFF"/>
        <w:spacing w:before="0" w:beforeLines="0" w:after="0" w:afterLines="0" w:line="360" w:lineRule="auto"/>
        <w:rPr>
          <w:rFonts w:ascii="Courier New" w:hAnsi="Courier New" w:eastAsia="Courier New" w:cs="Courier New"/>
          <w:sz w:val="24"/>
          <w:szCs w:val="24"/>
        </w:rPr>
        <w:pPrChange w:id="82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23" w:author="Карина Гареева" w:date="2025-12-25T00:27:48Z">
            <w:rPr>
              <w:rFonts w:ascii="Courier New" w:hAnsi="Courier New" w:eastAsia="Courier New" w:cs="Courier New"/>
              <w:sz w:val="24"/>
              <w:szCs w:val="24"/>
              <w:rtl w:val="0"/>
            </w:rPr>
          </w:rPrChange>
        </w:rPr>
        <w:t xml:space="preserve">    return;  // Выход из loop() если сигнал слабый</w:t>
      </w:r>
    </w:p>
    <w:p w14:paraId="00000372">
      <w:pPr>
        <w:shd w:val="clear" w:fill="FFFFFF"/>
        <w:spacing w:before="0" w:beforeLines="0" w:after="0" w:afterLines="0" w:line="360" w:lineRule="auto"/>
        <w:rPr>
          <w:rFonts w:ascii="Courier New" w:hAnsi="Courier New" w:eastAsia="Courier New" w:cs="Courier New"/>
          <w:sz w:val="24"/>
          <w:szCs w:val="24"/>
        </w:rPr>
        <w:pPrChange w:id="82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25" w:author="Карина Гареева" w:date="2025-12-25T00:27:48Z">
            <w:rPr>
              <w:rFonts w:ascii="Courier New" w:hAnsi="Courier New" w:eastAsia="Courier New" w:cs="Courier New"/>
              <w:sz w:val="24"/>
              <w:szCs w:val="24"/>
              <w:rtl w:val="0"/>
            </w:rPr>
          </w:rPrChange>
        </w:rPr>
        <w:t>}</w:t>
      </w:r>
    </w:p>
    <w:p w14:paraId="00000373">
      <w:pPr>
        <w:numPr>
          <w:ilvl w:val="-1"/>
          <w:numId w:val="0"/>
        </w:numPr>
        <w:shd w:val="clear" w:fill="FFFFFF"/>
        <w:spacing w:before="0" w:beforeLines="0" w:after="0" w:afterLines="0" w:line="360" w:lineRule="auto"/>
        <w:ind w:left="360" w:firstLine="0"/>
        <w:rPr>
          <w:rFonts w:ascii="Times New Roman" w:hAnsi="Times New Roman" w:eastAsia="Times New Roman" w:cs="Times New Roman"/>
          <w:sz w:val="28"/>
          <w:szCs w:val="28"/>
        </w:rPr>
        <w:pPrChange w:id="826"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RMS преобразуется в децибелы относительно полной шкалы (dBFS)</w:t>
      </w:r>
    </w:p>
    <w:p w14:paraId="00000374">
      <w:pPr>
        <w:numPr>
          <w:ilvl w:val="-1"/>
          <w:numId w:val="0"/>
        </w:numPr>
        <w:shd w:val="clear" w:fill="FFFFFF"/>
        <w:spacing w:before="0" w:beforeLines="0" w:after="0" w:afterLines="0" w:line="360" w:lineRule="auto"/>
        <w:ind w:left="360" w:firstLine="0"/>
        <w:rPr>
          <w:rFonts w:ascii="Times New Roman" w:hAnsi="Times New Roman" w:eastAsia="Times New Roman" w:cs="Times New Roman"/>
          <w:sz w:val="28"/>
          <w:szCs w:val="28"/>
        </w:rPr>
        <w:pPrChange w:id="827"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Сравнивается с порогом -25 дБ</w:t>
      </w:r>
    </w:p>
    <w:p w14:paraId="00000375">
      <w:pPr>
        <w:numPr>
          <w:ilvl w:val="-1"/>
          <w:numId w:val="0"/>
        </w:numPr>
        <w:shd w:val="clear" w:fill="FFFFFF"/>
        <w:spacing w:before="0" w:beforeLines="0" w:after="0" w:afterLines="0" w:line="360" w:lineRule="auto"/>
        <w:ind w:left="360" w:firstLine="0"/>
        <w:rPr>
          <w:del w:id="829" w:author="Карина Гареева" w:date="2025-12-25T00:28:54Z"/>
          <w:rFonts w:ascii="Times New Roman" w:hAnsi="Times New Roman" w:eastAsia="Times New Roman" w:cs="Times New Roman"/>
          <w:sz w:val="28"/>
          <w:szCs w:val="28"/>
        </w:rPr>
        <w:pPrChange w:id="828"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Если сигнал слишком слабый - отображается "No signal" и цикл прерывается</w:t>
      </w:r>
    </w:p>
    <w:p w14:paraId="72CBFD83">
      <w:pPr>
        <w:numPr>
          <w:ilvl w:val="0"/>
          <w:numId w:val="0"/>
        </w:numPr>
        <w:shd w:val="clear" w:fill="FFFFFF"/>
        <w:spacing w:before="0" w:beforeLines="0" w:after="0" w:afterLines="0" w:line="360" w:lineRule="auto"/>
        <w:ind w:left="360"/>
        <w:rPr>
          <w:rFonts w:ascii="Courier New" w:hAnsi="Courier New" w:eastAsia="Courier New" w:cs="Courier New"/>
          <w:sz w:val="24"/>
          <w:szCs w:val="24"/>
          <w:rPrChange w:id="831" w:author="Карина Гареева" w:date="2025-12-25T00:28:52Z">
            <w:rPr>
              <w:rFonts w:ascii="Courier New" w:hAnsi="Courier New" w:eastAsia="Courier New" w:cs="Courier New"/>
              <w:sz w:val="21"/>
              <w:szCs w:val="21"/>
            </w:rPr>
          </w:rPrChange>
        </w:rPr>
        <w:pPrChange w:id="830" w:author="Карина Гареева" w:date="2025-12-25T00:30:16Z">
          <w:pPr>
            <w:shd w:val="clear" w:fill="FFFFFF"/>
            <w:spacing w:before="0" w:after="0" w:line="360" w:lineRule="auto"/>
          </w:pPr>
        </w:pPrChange>
      </w:pPr>
    </w:p>
    <w:p w14:paraId="00000377">
      <w:pPr>
        <w:shd w:val="clear" w:fill="FFFFFF"/>
        <w:spacing w:before="0" w:beforeLines="0" w:after="0" w:afterLines="0" w:line="360" w:lineRule="auto"/>
        <w:rPr>
          <w:rFonts w:ascii="Courier New" w:hAnsi="Courier New" w:eastAsia="Courier New" w:cs="Courier New"/>
          <w:sz w:val="24"/>
          <w:szCs w:val="24"/>
        </w:rPr>
        <w:pPrChange w:id="83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33" w:author="Карина Гареева" w:date="2025-12-25T00:28:52Z">
            <w:rPr>
              <w:rFonts w:ascii="Courier New" w:hAnsi="Courier New" w:eastAsia="Courier New" w:cs="Courier New"/>
              <w:sz w:val="24"/>
              <w:szCs w:val="24"/>
              <w:rtl w:val="0"/>
            </w:rPr>
          </w:rPrChange>
        </w:rPr>
        <w:t xml:space="preserve">  double rms = sqrt(sum / RMS_BLOCK);</w:t>
      </w:r>
    </w:p>
    <w:p w14:paraId="00000378">
      <w:pPr>
        <w:shd w:val="clear" w:fill="FFFFFF"/>
        <w:spacing w:before="0" w:beforeLines="0" w:after="0" w:afterLines="0" w:line="360" w:lineRule="auto"/>
        <w:rPr>
          <w:del w:id="835" w:author="Карина Гареева" w:date="2025-12-25T00:28:54Z"/>
          <w:rFonts w:ascii="Courier New" w:hAnsi="Courier New" w:eastAsia="Courier New" w:cs="Courier New"/>
          <w:sz w:val="24"/>
          <w:szCs w:val="24"/>
        </w:rPr>
        <w:pPrChange w:id="83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36" w:author="Карина Гареева" w:date="2025-12-25T00:28:52Z">
            <w:rPr>
              <w:rFonts w:ascii="Courier New" w:hAnsi="Courier New" w:eastAsia="Courier New" w:cs="Courier New"/>
              <w:sz w:val="24"/>
              <w:szCs w:val="24"/>
              <w:rtl w:val="0"/>
            </w:rPr>
          </w:rPrChange>
        </w:rPr>
        <w:t xml:space="preserve">  double dbfs = to_dbfs(rms, adcCenter);</w:t>
      </w:r>
    </w:p>
    <w:p w14:paraId="00000379">
      <w:pPr>
        <w:shd w:val="clear" w:fill="FFFFFF"/>
        <w:spacing w:before="0" w:beforeLines="0" w:after="0" w:afterLines="0" w:line="360" w:lineRule="auto"/>
        <w:rPr>
          <w:rFonts w:ascii="Courier New" w:hAnsi="Courier New" w:eastAsia="Courier New" w:cs="Courier New"/>
          <w:sz w:val="24"/>
          <w:szCs w:val="24"/>
        </w:rPr>
        <w:pPrChange w:id="837" w:author="Карина Гареева" w:date="2025-12-25T00:30:16Z">
          <w:pPr>
            <w:shd w:val="clear" w:fill="FFFFFF"/>
            <w:spacing w:before="0" w:after="0" w:line="360" w:lineRule="auto"/>
          </w:pPr>
        </w:pPrChange>
      </w:pPr>
    </w:p>
    <w:p w14:paraId="0000037A">
      <w:pPr>
        <w:shd w:val="clear" w:fill="FFFFFF"/>
        <w:spacing w:before="0" w:beforeLines="0" w:after="0" w:afterLines="0" w:line="360" w:lineRule="auto"/>
        <w:rPr>
          <w:del w:id="839" w:author="Карина Гареева" w:date="2025-12-25T00:28:56Z"/>
          <w:rFonts w:ascii="Courier New" w:hAnsi="Courier New" w:eastAsia="Courier New" w:cs="Courier New"/>
          <w:sz w:val="24"/>
          <w:szCs w:val="24"/>
        </w:rPr>
        <w:pPrChange w:id="83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40" w:author="Карина Гареева" w:date="2025-12-25T00:28:52Z">
            <w:rPr>
              <w:rFonts w:ascii="Courier New" w:hAnsi="Courier New" w:eastAsia="Courier New" w:cs="Courier New"/>
              <w:sz w:val="24"/>
              <w:szCs w:val="24"/>
              <w:rtl w:val="0"/>
            </w:rPr>
          </w:rPrChange>
        </w:rPr>
        <w:t xml:space="preserve">  uint32_t sampleStartTime = micros();</w:t>
      </w:r>
    </w:p>
    <w:p w14:paraId="0000037B">
      <w:pPr>
        <w:shd w:val="clear" w:fill="FFFFFF"/>
        <w:spacing w:before="0" w:beforeLines="0" w:after="0" w:afterLines="0" w:line="360" w:lineRule="auto"/>
        <w:rPr>
          <w:rFonts w:ascii="Courier New" w:hAnsi="Courier New" w:eastAsia="Courier New" w:cs="Courier New"/>
          <w:sz w:val="28"/>
          <w:szCs w:val="28"/>
          <w:rPrChange w:id="842" w:author="Карина Гареева" w:date="2025-12-25T00:26:37Z">
            <w:rPr>
              <w:rFonts w:ascii="Courier New" w:hAnsi="Courier New" w:eastAsia="Courier New" w:cs="Courier New"/>
              <w:sz w:val="21"/>
              <w:szCs w:val="21"/>
            </w:rPr>
          </w:rPrChange>
        </w:rPr>
        <w:pPrChange w:id="841" w:author="Карина Гареева" w:date="2025-12-25T00:30:16Z">
          <w:pPr>
            <w:shd w:val="clear" w:fill="FFFFFF"/>
            <w:spacing w:before="0" w:after="0" w:line="360" w:lineRule="auto"/>
          </w:pPr>
        </w:pPrChange>
      </w:pPr>
      <w:del w:id="843" w:author="Карина Гареева" w:date="2025-12-25T00:28:55Z">
        <w:r>
          <w:rPr>
            <w:rFonts w:ascii="Courier New" w:hAnsi="Courier New" w:eastAsia="Courier New" w:cs="Courier New"/>
            <w:sz w:val="28"/>
            <w:szCs w:val="28"/>
            <w:rtl w:val="0"/>
            <w:rPrChange w:id="844" w:author="Карина Гареева" w:date="2025-12-25T00:26:37Z">
              <w:rPr>
                <w:rFonts w:ascii="Courier New" w:hAnsi="Courier New" w:eastAsia="Courier New" w:cs="Courier New"/>
                <w:sz w:val="21"/>
                <w:szCs w:val="21"/>
                <w:rtl w:val="0"/>
              </w:rPr>
            </w:rPrChange>
          </w:rPr>
          <w:delText xml:space="preserve"> </w:delText>
        </w:r>
      </w:del>
    </w:p>
    <w:p w14:paraId="57FB1068">
      <w:pPr>
        <w:shd w:val="clear" w:fill="FFFFFF"/>
        <w:spacing w:before="0" w:beforeLines="0" w:after="0" w:afterLines="0" w:line="360" w:lineRule="auto"/>
        <w:rPr>
          <w:rFonts w:ascii="Courier New" w:hAnsi="Courier New" w:eastAsia="Courier New" w:cs="Courier New"/>
          <w:sz w:val="28"/>
          <w:szCs w:val="28"/>
          <w:rPrChange w:id="846" w:author="Карина Гареева" w:date="2025-12-25T00:26:37Z">
            <w:rPr>
              <w:rFonts w:ascii="Courier New" w:hAnsi="Courier New" w:eastAsia="Courier New" w:cs="Courier New"/>
              <w:sz w:val="21"/>
              <w:szCs w:val="21"/>
            </w:rPr>
          </w:rPrChange>
        </w:rPr>
        <w:pPrChange w:id="845" w:author="Карина Гареева" w:date="2025-12-25T00:30:16Z">
          <w:pPr>
            <w:shd w:val="clear" w:fill="FFFFFF"/>
            <w:spacing w:before="0" w:after="0" w:line="360" w:lineRule="auto"/>
          </w:pPr>
        </w:pPrChange>
      </w:pPr>
      <w:bookmarkStart w:id="133" w:name="_m9j3v2i1xvtf" w:colFirst="0" w:colLast="0"/>
      <w:bookmarkEnd w:id="133"/>
      <w:r>
        <w:rPr>
          <w:rFonts w:ascii="Times New Roman" w:hAnsi="Times New Roman" w:eastAsia="Times New Roman" w:cs="Times New Roman"/>
          <w:color w:val="0F1115"/>
          <w:sz w:val="28"/>
          <w:szCs w:val="28"/>
          <w:rtl w:val="0"/>
          <w:rPrChange w:id="847" w:author="Карина Гареева" w:date="2025-12-25T00:26:37Z">
            <w:rPr>
              <w:rFonts w:ascii="Times New Roman" w:hAnsi="Times New Roman" w:eastAsia="Times New Roman" w:cs="Times New Roman"/>
              <w:color w:val="0F1115"/>
              <w:rtl w:val="0"/>
            </w:rPr>
          </w:rPrChange>
        </w:rPr>
        <w:t>БЛОК 3: Захват и предобработка сигнала</w:t>
      </w:r>
    </w:p>
    <w:p w14:paraId="0000037E">
      <w:pPr>
        <w:shd w:val="clear" w:fill="FFFFFF"/>
        <w:spacing w:before="0" w:beforeLines="0" w:after="0" w:afterLines="0" w:line="360" w:lineRule="auto"/>
        <w:rPr>
          <w:rFonts w:ascii="Courier New" w:hAnsi="Courier New" w:eastAsia="Courier New" w:cs="Courier New"/>
          <w:sz w:val="24"/>
          <w:szCs w:val="24"/>
        </w:rPr>
        <w:pPrChange w:id="84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49" w:author="Карина Гареева" w:date="2025-12-25T00:29:01Z">
            <w:rPr>
              <w:rFonts w:ascii="Courier New" w:hAnsi="Courier New" w:eastAsia="Courier New" w:cs="Courier New"/>
              <w:sz w:val="24"/>
              <w:szCs w:val="24"/>
              <w:rtl w:val="0"/>
            </w:rPr>
          </w:rPrChange>
        </w:rPr>
        <w:t xml:space="preserve">  for (uint16_t i = 0; i &lt; FFT_SIZE; i++) {</w:t>
      </w:r>
    </w:p>
    <w:p w14:paraId="0000037F">
      <w:pPr>
        <w:shd w:val="clear" w:fill="FFFFFF"/>
        <w:spacing w:before="0" w:beforeLines="0" w:after="0" w:afterLines="0" w:line="360" w:lineRule="auto"/>
        <w:rPr>
          <w:rFonts w:ascii="Courier New" w:hAnsi="Courier New" w:eastAsia="Courier New" w:cs="Courier New"/>
          <w:sz w:val="24"/>
          <w:szCs w:val="24"/>
        </w:rPr>
        <w:pPrChange w:id="85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51" w:author="Карина Гареева" w:date="2025-12-25T00:29:01Z">
            <w:rPr>
              <w:rFonts w:ascii="Courier New" w:hAnsi="Courier New" w:eastAsia="Courier New" w:cs="Courier New"/>
              <w:sz w:val="24"/>
              <w:szCs w:val="24"/>
              <w:rtl w:val="0"/>
            </w:rPr>
          </w:rPrChange>
        </w:rPr>
        <w:t xml:space="preserve">    vReal[i] = analogRead(ADC_GPIO) - adcCenter;</w:t>
      </w:r>
    </w:p>
    <w:p w14:paraId="00000380">
      <w:pPr>
        <w:shd w:val="clear" w:fill="FFFFFF"/>
        <w:spacing w:before="0" w:beforeLines="0" w:after="0" w:afterLines="0" w:line="360" w:lineRule="auto"/>
        <w:rPr>
          <w:rFonts w:ascii="Courier New" w:hAnsi="Courier New" w:eastAsia="Courier New" w:cs="Courier New"/>
          <w:sz w:val="24"/>
          <w:szCs w:val="24"/>
        </w:rPr>
        <w:pPrChange w:id="85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53" w:author="Карина Гареева" w:date="2025-12-25T00:29:01Z">
            <w:rPr>
              <w:rFonts w:ascii="Courier New" w:hAnsi="Courier New" w:eastAsia="Courier New" w:cs="Courier New"/>
              <w:sz w:val="24"/>
              <w:szCs w:val="24"/>
              <w:rtl w:val="0"/>
            </w:rPr>
          </w:rPrChange>
        </w:rPr>
        <w:t xml:space="preserve">    vImag[i] = 0.0;</w:t>
      </w:r>
    </w:p>
    <w:p w14:paraId="00000381">
      <w:pPr>
        <w:shd w:val="clear" w:fill="FFFFFF"/>
        <w:spacing w:before="0" w:beforeLines="0" w:after="0" w:afterLines="0" w:line="360" w:lineRule="auto"/>
        <w:rPr>
          <w:rFonts w:ascii="Courier New" w:hAnsi="Courier New" w:eastAsia="Courier New" w:cs="Courier New"/>
          <w:sz w:val="24"/>
          <w:szCs w:val="24"/>
        </w:rPr>
        <w:pPrChange w:id="85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55" w:author="Карина Гареева" w:date="2025-12-25T00:29:01Z">
            <w:rPr>
              <w:rFonts w:ascii="Courier New" w:hAnsi="Courier New" w:eastAsia="Courier New" w:cs="Courier New"/>
              <w:sz w:val="24"/>
              <w:szCs w:val="24"/>
              <w:rtl w:val="0"/>
            </w:rPr>
          </w:rPrChange>
        </w:rPr>
        <w:t xml:space="preserve">    while (micros() - sampleStartTime &lt; i * (1000000.0 / SAMPLE_RATE)) {}</w:t>
      </w:r>
    </w:p>
    <w:p w14:paraId="00000382">
      <w:pPr>
        <w:shd w:val="clear" w:fill="FFFFFF"/>
        <w:spacing w:before="0" w:beforeLines="0" w:after="0" w:afterLines="0" w:line="360" w:lineRule="auto"/>
        <w:rPr>
          <w:rFonts w:ascii="Courier New" w:hAnsi="Courier New" w:eastAsia="Courier New" w:cs="Courier New"/>
          <w:sz w:val="24"/>
          <w:szCs w:val="24"/>
        </w:rPr>
        <w:pPrChange w:id="85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Change w:id="857" w:author="Карина Гареева" w:date="2025-12-25T00:29:01Z">
            <w:rPr>
              <w:rFonts w:ascii="Courier New" w:hAnsi="Courier New" w:eastAsia="Courier New" w:cs="Courier New"/>
              <w:sz w:val="24"/>
              <w:szCs w:val="24"/>
              <w:rtl w:val="0"/>
            </w:rPr>
          </w:rPrChange>
        </w:rPr>
        <w:t xml:space="preserve">  }</w:t>
      </w:r>
    </w:p>
    <w:p w14:paraId="00000383">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858"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Считывается 2048 отсчетов (FFT_SIZE) с частотой 10 кГц</w:t>
      </w:r>
    </w:p>
    <w:p w14:paraId="00000384">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859"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Каждый отсчет корректируется вычитанием adcCenter</w:t>
      </w:r>
    </w:p>
    <w:p w14:paraId="00000385">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860"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Мнимая часть инициализируется нулями</w:t>
      </w:r>
    </w:p>
    <w:p w14:paraId="0000038A">
      <w:pPr>
        <w:shd w:val="clear" w:fill="FFFFFF"/>
        <w:spacing w:before="0" w:beforeLines="0" w:after="0" w:afterLines="0" w:line="360" w:lineRule="auto"/>
        <w:jc w:val="both"/>
        <w:rPr>
          <w:rFonts w:ascii="Times New Roman" w:hAnsi="Times New Roman" w:eastAsia="Times New Roman" w:cs="Times New Roman"/>
          <w:sz w:val="28"/>
          <w:szCs w:val="28"/>
        </w:rPr>
        <w:pPrChange w:id="861" w:author="Карина Гареева" w:date="2025-12-25T00:30:16Z">
          <w:pPr>
            <w:shd w:val="clear" w:fill="FFFFFF"/>
            <w:spacing w:before="0" w:after="0" w:line="360" w:lineRule="auto"/>
            <w:jc w:val="both"/>
          </w:pPr>
        </w:pPrChange>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color w:val="0F1115"/>
          <w:sz w:val="28"/>
          <w:szCs w:val="28"/>
          <w:rtl w:val="0"/>
        </w:rPr>
        <w:t>Расчет фактической частоты дискретизации</w:t>
      </w:r>
    </w:p>
    <w:p w14:paraId="0E9C05F6">
      <w:pPr>
        <w:shd w:val="clear" w:fill="FFFFFF"/>
        <w:spacing w:before="0" w:beforeLines="0" w:after="0" w:afterLines="0" w:line="360" w:lineRule="auto"/>
        <w:jc w:val="both"/>
        <w:rPr>
          <w:rFonts w:ascii="Courier New" w:hAnsi="Courier New" w:eastAsia="Courier New" w:cs="Courier New"/>
          <w:sz w:val="28"/>
          <w:szCs w:val="28"/>
          <w:rPrChange w:id="863" w:author="Карина Гареева" w:date="2025-12-25T00:26:37Z">
            <w:rPr>
              <w:rFonts w:ascii="Courier New" w:hAnsi="Courier New" w:eastAsia="Courier New" w:cs="Courier New"/>
              <w:sz w:val="21"/>
              <w:szCs w:val="21"/>
            </w:rPr>
          </w:rPrChange>
        </w:rPr>
        <w:pPrChange w:id="862" w:author="Карина Гареева" w:date="2025-12-25T00:30:16Z">
          <w:pPr>
            <w:shd w:val="clear" w:fill="FFFFFF"/>
            <w:spacing w:before="0" w:after="0" w:line="360" w:lineRule="auto"/>
            <w:jc w:val="both"/>
          </w:pPr>
        </w:pPrChange>
      </w:pPr>
      <w:r>
        <w:rPr>
          <w:rFonts w:ascii="Times New Roman" w:hAnsi="Times New Roman" w:eastAsia="Times New Roman" w:cs="Times New Roman"/>
          <w:color w:val="0F1115"/>
          <w:sz w:val="28"/>
          <w:szCs w:val="28"/>
          <w:highlight w:val="white"/>
          <w:rtl w:val="0"/>
        </w:rPr>
        <w:t xml:space="preserve"> Измеряется реальное время захвата 2048 отсчетов и вычисляется фактическая частота дискретизации (для мониторинга).</w:t>
      </w:r>
    </w:p>
    <w:p w14:paraId="0000038D">
      <w:pPr>
        <w:shd w:val="clear" w:fill="FFFFFF"/>
        <w:spacing w:before="0" w:beforeLines="0" w:after="0" w:afterLines="0" w:line="360" w:lineRule="auto"/>
        <w:rPr>
          <w:rFonts w:ascii="Courier New" w:hAnsi="Courier New" w:eastAsia="Courier New" w:cs="Courier New"/>
          <w:sz w:val="24"/>
          <w:szCs w:val="24"/>
        </w:rPr>
        <w:pPrChange w:id="864" w:author="Карина Гареева" w:date="2025-12-25T00:30:16Z">
          <w:pPr>
            <w:shd w:val="clear" w:fill="FFFFFF"/>
            <w:spacing w:before="0" w:after="0" w:line="360" w:lineRule="auto"/>
          </w:pPr>
        </w:pPrChange>
      </w:pPr>
      <w:r>
        <w:rPr>
          <w:rFonts w:ascii="Courier New" w:hAnsi="Courier New" w:eastAsia="Courier New" w:cs="Courier New"/>
          <w:sz w:val="28"/>
          <w:szCs w:val="28"/>
          <w:rtl w:val="0"/>
          <w:rPrChange w:id="865" w:author="Карина Гареева" w:date="2025-12-25T00:26:37Z">
            <w:rPr>
              <w:rFonts w:ascii="Courier New" w:hAnsi="Courier New" w:eastAsia="Courier New" w:cs="Courier New"/>
              <w:sz w:val="24"/>
              <w:szCs w:val="24"/>
              <w:rtl w:val="0"/>
            </w:rPr>
          </w:rPrChange>
        </w:rPr>
        <w:t xml:space="preserve"> </w:t>
      </w:r>
      <w:r>
        <w:rPr>
          <w:rFonts w:ascii="Courier New" w:hAnsi="Courier New" w:eastAsia="Courier New" w:cs="Courier New"/>
          <w:sz w:val="24"/>
          <w:szCs w:val="24"/>
          <w:rtl w:val="0"/>
          <w:rPrChange w:id="866" w:author="Карина Гареева" w:date="2025-12-25T00:29:06Z">
            <w:rPr>
              <w:rFonts w:ascii="Courier New" w:hAnsi="Courier New" w:eastAsia="Courier New" w:cs="Courier New"/>
              <w:sz w:val="24"/>
              <w:szCs w:val="24"/>
              <w:rtl w:val="0"/>
            </w:rPr>
          </w:rPrChange>
        </w:rPr>
        <w:t xml:space="preserve"> uint32_t ac</w:t>
      </w:r>
      <w:r>
        <w:rPr>
          <w:rFonts w:ascii="Courier New" w:hAnsi="Courier New" w:eastAsia="Courier New" w:cs="Courier New"/>
          <w:sz w:val="24"/>
          <w:szCs w:val="24"/>
          <w:rtl w:val="0"/>
        </w:rPr>
        <w:t>tualDuration = micros() - sampleStartTime;</w:t>
      </w:r>
    </w:p>
    <w:p w14:paraId="0000038E">
      <w:pPr>
        <w:shd w:val="clear" w:fill="FFFFFF"/>
        <w:spacing w:before="0" w:beforeLines="0" w:after="0" w:afterLines="0" w:line="360" w:lineRule="auto"/>
        <w:rPr>
          <w:del w:id="868" w:author="Карина Гареева" w:date="2025-12-25T00:29:08Z"/>
          <w:rFonts w:ascii="Courier New" w:hAnsi="Courier New" w:eastAsia="Courier New" w:cs="Courier New"/>
          <w:sz w:val="24"/>
          <w:szCs w:val="24"/>
        </w:rPr>
        <w:pPrChange w:id="86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float actualFs = (FFT_SIZE * 1000000.0) / actualDuration;</w:t>
      </w:r>
    </w:p>
    <w:p w14:paraId="0000038F">
      <w:pPr>
        <w:shd w:val="clear" w:fill="FFFFFF"/>
        <w:spacing w:before="0" w:beforeLines="0" w:after="0" w:afterLines="0" w:line="360" w:lineRule="auto"/>
        <w:rPr>
          <w:rFonts w:ascii="Courier New" w:hAnsi="Courier New" w:eastAsia="Courier New" w:cs="Courier New"/>
          <w:sz w:val="24"/>
          <w:szCs w:val="24"/>
        </w:rPr>
        <w:pPrChange w:id="869" w:author="Карина Гареева" w:date="2025-12-25T00:30:16Z">
          <w:pPr>
            <w:shd w:val="clear" w:fill="FFFFFF"/>
            <w:spacing w:before="0" w:after="0" w:line="360" w:lineRule="auto"/>
          </w:pPr>
        </w:pPrChange>
      </w:pPr>
      <w:del w:id="870" w:author="Карина Гареева" w:date="2025-12-25T00:29:08Z">
        <w:r>
          <w:rPr>
            <w:rFonts w:ascii="Courier New" w:hAnsi="Courier New" w:eastAsia="Courier New" w:cs="Courier New"/>
            <w:sz w:val="24"/>
            <w:szCs w:val="24"/>
            <w:rtl w:val="0"/>
          </w:rPr>
          <w:delText xml:space="preserve"> </w:delText>
        </w:r>
      </w:del>
    </w:p>
    <w:p w14:paraId="00000390">
      <w:pPr>
        <w:keepNext w:val="0"/>
        <w:keepLines w:val="0"/>
        <w:shd w:val="clear" w:fill="FFFFFF"/>
        <w:spacing w:before="0" w:beforeLines="0" w:after="0" w:afterLines="0" w:line="360" w:lineRule="auto"/>
        <w:rPr>
          <w:rFonts w:ascii="Times New Roman" w:hAnsi="Times New Roman" w:eastAsia="Times New Roman" w:cs="Times New Roman"/>
          <w:color w:val="0F1115"/>
          <w:sz w:val="28"/>
          <w:szCs w:val="28"/>
          <w:rPrChange w:id="872" w:author="Карина Гареева" w:date="2025-12-25T00:29:12Z">
            <w:rPr>
              <w:rFonts w:ascii="Times New Roman" w:hAnsi="Times New Roman" w:eastAsia="Times New Roman" w:cs="Times New Roman"/>
              <w:color w:val="0F1115"/>
            </w:rPr>
          </w:rPrChange>
        </w:rPr>
        <w:pPrChange w:id="871" w:author="Карина Гареева" w:date="2025-12-25T00:30:16Z">
          <w:pPr>
            <w:keepNext w:val="0"/>
            <w:keepLines w:val="0"/>
            <w:shd w:val="clear" w:fill="FFFFFF"/>
            <w:spacing w:before="0" w:after="0"/>
          </w:pPr>
        </w:pPrChange>
      </w:pPr>
      <w:bookmarkStart w:id="134" w:name="_97zxtsdd2t9c" w:colFirst="0" w:colLast="0"/>
      <w:bookmarkEnd w:id="134"/>
      <w:r>
        <w:rPr>
          <w:rFonts w:ascii="Times New Roman" w:hAnsi="Times New Roman" w:eastAsia="Times New Roman" w:cs="Times New Roman"/>
          <w:color w:val="0F1115"/>
          <w:sz w:val="28"/>
          <w:szCs w:val="28"/>
          <w:rtl w:val="0"/>
          <w:rPrChange w:id="873" w:author="Карина Гареева" w:date="2025-12-25T00:29:12Z">
            <w:rPr>
              <w:rFonts w:ascii="Times New Roman" w:hAnsi="Times New Roman" w:eastAsia="Times New Roman" w:cs="Times New Roman"/>
              <w:color w:val="0F1115"/>
              <w:rtl w:val="0"/>
            </w:rPr>
          </w:rPrChange>
        </w:rPr>
        <w:t>БЛОК 4: Спектральный анализ сигнала</w:t>
      </w:r>
    </w:p>
    <w:p w14:paraId="76CB5723">
      <w:pPr>
        <w:shd w:val="clear" w:fill="FFFFFF"/>
        <w:spacing w:before="0" w:beforeLines="0" w:after="0" w:afterLines="0" w:line="360" w:lineRule="auto"/>
        <w:rPr>
          <w:rFonts w:ascii="Courier New" w:hAnsi="Courier New" w:eastAsia="Courier New" w:cs="Courier New"/>
          <w:sz w:val="21"/>
          <w:szCs w:val="21"/>
        </w:rPr>
        <w:pPrChange w:id="874" w:author="Карина Гареева" w:date="2025-12-25T00:30:16Z">
          <w:pPr>
            <w:shd w:val="clear" w:fill="FFFFFF"/>
            <w:spacing w:before="0" w:after="0" w:line="360" w:lineRule="auto"/>
          </w:pPr>
        </w:pPrChange>
      </w:pPr>
      <w:bookmarkStart w:id="135" w:name="_icyxbln7mzs1" w:colFirst="0" w:colLast="0"/>
      <w:bookmarkEnd w:id="135"/>
      <w:r>
        <w:rPr>
          <w:rFonts w:ascii="Times New Roman" w:hAnsi="Times New Roman" w:eastAsia="Times New Roman" w:cs="Times New Roman"/>
          <w:color w:val="0F1115"/>
          <w:sz w:val="28"/>
          <w:szCs w:val="28"/>
          <w:rtl w:val="0"/>
        </w:rPr>
        <w:t>4.1. Применение оконной функции и БПФ</w:t>
      </w:r>
    </w:p>
    <w:p w14:paraId="00000393">
      <w:pPr>
        <w:shd w:val="clear" w:fill="FFFFFF"/>
        <w:spacing w:before="0" w:beforeLines="0" w:after="0" w:afterLines="0" w:line="360" w:lineRule="auto"/>
        <w:rPr>
          <w:rFonts w:ascii="Courier New" w:hAnsi="Courier New" w:eastAsia="Courier New" w:cs="Courier New"/>
          <w:sz w:val="24"/>
          <w:szCs w:val="24"/>
        </w:rPr>
        <w:pPrChange w:id="87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FFT-&gt;windowing(FFTWindow::Hamming, FFTDirection::Forward);</w:t>
      </w:r>
    </w:p>
    <w:p w14:paraId="00000394">
      <w:pPr>
        <w:shd w:val="clear" w:fill="FFFFFF"/>
        <w:spacing w:before="0" w:beforeLines="0" w:after="0" w:afterLines="0" w:line="360" w:lineRule="auto"/>
        <w:rPr>
          <w:rFonts w:ascii="Courier New" w:hAnsi="Courier New" w:eastAsia="Courier New" w:cs="Courier New"/>
          <w:sz w:val="24"/>
          <w:szCs w:val="24"/>
        </w:rPr>
        <w:pPrChange w:id="87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FFT-&gt;compute(FFTDirection::Forward);</w:t>
      </w:r>
    </w:p>
    <w:p w14:paraId="00000395">
      <w:pPr>
        <w:shd w:val="clear" w:fill="FFFFFF"/>
        <w:spacing w:before="0" w:beforeLines="0" w:after="0" w:afterLines="0" w:line="360" w:lineRule="auto"/>
        <w:rPr>
          <w:rFonts w:ascii="Courier New" w:hAnsi="Courier New" w:eastAsia="Courier New" w:cs="Courier New"/>
          <w:sz w:val="24"/>
          <w:szCs w:val="24"/>
        </w:rPr>
        <w:pPrChange w:id="87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FFT-&gt;complexToMagnitude();</w:t>
      </w:r>
    </w:p>
    <w:p w14:paraId="00000397">
      <w:pPr>
        <w:shd w:val="clear" w:fill="FFFFFF"/>
        <w:spacing w:before="0" w:beforeLines="0" w:after="0" w:afterLines="0" w:line="360" w:lineRule="auto"/>
        <w:rPr>
          <w:rFonts w:ascii="Courier New" w:hAnsi="Courier New" w:eastAsia="Courier New" w:cs="Courier New"/>
          <w:sz w:val="21"/>
          <w:szCs w:val="21"/>
        </w:rPr>
        <w:pPrChange w:id="87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vReal[0] = 0.0;  </w:t>
      </w:r>
    </w:p>
    <w:p w14:paraId="00000398">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879"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Окно Хэмминга: Умножение сигнала на оконную функцию для уменьшения эффекта "растекания спектра"</w:t>
      </w:r>
    </w:p>
    <w:p w14:paraId="00000399">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880"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БПФ: Быстрое преобразование Фурье (2048 точек)</w:t>
      </w:r>
    </w:p>
    <w:p w14:paraId="0000039A">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881"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complexToMagnitude: Вычисление модуля комплексного спектра</w:t>
      </w:r>
    </w:p>
    <w:p w14:paraId="0000039C">
      <w:pPr>
        <w:shd w:val="clear" w:fill="FFFFFF"/>
        <w:spacing w:before="0" w:beforeLines="0" w:after="0" w:afterLines="0" w:line="360" w:lineRule="auto"/>
        <w:rPr>
          <w:rFonts w:ascii="Courier New" w:hAnsi="Courier New" w:eastAsia="Courier New" w:cs="Courier New"/>
          <w:sz w:val="24"/>
          <w:szCs w:val="24"/>
        </w:rPr>
        <w:pPrChange w:id="88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uint32_t half = FFT_SIZE / 2;</w:t>
      </w:r>
    </w:p>
    <w:p w14:paraId="0000039D">
      <w:pPr>
        <w:shd w:val="clear" w:fill="FFFFFF"/>
        <w:spacing w:before="0" w:beforeLines="0" w:after="0" w:afterLines="0" w:line="360" w:lineRule="auto"/>
        <w:rPr>
          <w:rFonts w:ascii="Courier New" w:hAnsi="Courier New" w:eastAsia="Courier New" w:cs="Courier New"/>
          <w:sz w:val="24"/>
          <w:szCs w:val="24"/>
        </w:rPr>
        <w:pPrChange w:id="88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deltaF = (double)SAMPLE_RATE / FFT_SIZE;</w:t>
      </w:r>
    </w:p>
    <w:p w14:paraId="0000039E">
      <w:pPr>
        <w:shd w:val="clear" w:fill="FFFFFF"/>
        <w:spacing w:before="0" w:beforeLines="0" w:after="0" w:afterLines="0" w:line="360" w:lineRule="auto"/>
        <w:rPr>
          <w:rFonts w:ascii="Courier New" w:hAnsi="Courier New" w:eastAsia="Courier New" w:cs="Courier New"/>
          <w:sz w:val="21"/>
          <w:szCs w:val="21"/>
        </w:rPr>
        <w:pPrChange w:id="884" w:author="Карина Гареева" w:date="2025-12-25T00:30:16Z">
          <w:pPr>
            <w:shd w:val="clear" w:fill="FFFFFF"/>
            <w:spacing w:before="0" w:after="0" w:line="360" w:lineRule="auto"/>
          </w:pPr>
        </w:pPrChange>
      </w:pPr>
      <w:r>
        <w:rPr>
          <w:rFonts w:ascii="Courier New" w:hAnsi="Courier New" w:eastAsia="Courier New" w:cs="Courier New"/>
          <w:sz w:val="21"/>
          <w:szCs w:val="21"/>
          <w:rtl w:val="0"/>
        </w:rPr>
        <w:t xml:space="preserve"> </w:t>
      </w:r>
    </w:p>
    <w:p w14:paraId="0000039F">
      <w:pPr>
        <w:keepNext w:val="0"/>
        <w:keepLines w:val="0"/>
        <w:shd w:val="clear" w:fill="FFFFFF"/>
        <w:spacing w:before="0" w:beforeLines="0" w:after="0" w:afterLines="0" w:line="360" w:lineRule="auto"/>
        <w:rPr>
          <w:rFonts w:ascii="Times New Roman" w:hAnsi="Times New Roman" w:eastAsia="Times New Roman" w:cs="Times New Roman"/>
          <w:color w:val="0F1115"/>
          <w:sz w:val="28"/>
          <w:szCs w:val="28"/>
        </w:rPr>
        <w:pPrChange w:id="885" w:author="Карина Гареева" w:date="2025-12-25T00:30:16Z">
          <w:pPr>
            <w:keepNext w:val="0"/>
            <w:keepLines w:val="0"/>
            <w:shd w:val="clear" w:fill="FFFFFF"/>
            <w:spacing w:before="0" w:after="0"/>
          </w:pPr>
        </w:pPrChange>
      </w:pPr>
      <w:bookmarkStart w:id="136" w:name="_vgi35vlbdstl" w:colFirst="0" w:colLast="0"/>
      <w:bookmarkEnd w:id="136"/>
      <w:r>
        <w:rPr>
          <w:rFonts w:ascii="Times New Roman" w:hAnsi="Times New Roman" w:eastAsia="Times New Roman" w:cs="Times New Roman"/>
          <w:color w:val="0F1115"/>
          <w:sz w:val="28"/>
          <w:szCs w:val="28"/>
          <w:rtl w:val="0"/>
        </w:rPr>
        <w:t>4.2. Нормализация спектра</w:t>
      </w:r>
    </w:p>
    <w:p w14:paraId="000003A1">
      <w:pPr>
        <w:numPr>
          <w:ilvl w:val="-1"/>
          <w:numId w:val="0"/>
        </w:numPr>
        <w:shd w:val="clear" w:fill="FFFFFF"/>
        <w:spacing w:before="0" w:beforeLines="0" w:after="0" w:afterLines="0" w:line="360" w:lineRule="auto"/>
        <w:ind w:left="360" w:firstLine="0"/>
        <w:rPr>
          <w:rFonts w:ascii="Times New Roman" w:hAnsi="Times New Roman" w:eastAsia="Times New Roman" w:cs="Times New Roman"/>
          <w:sz w:val="28"/>
          <w:szCs w:val="28"/>
        </w:rPr>
        <w:pPrChange w:id="886"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Находится максимальное значение спектра</w:t>
      </w:r>
    </w:p>
    <w:p w14:paraId="000003A2">
      <w:pPr>
        <w:numPr>
          <w:ilvl w:val="-1"/>
          <w:numId w:val="0"/>
        </w:numPr>
        <w:shd w:val="clear" w:fill="FFFFFF"/>
        <w:spacing w:before="0" w:beforeLines="0" w:after="0" w:afterLines="0" w:line="360" w:lineRule="auto"/>
        <w:ind w:left="360" w:firstLine="0"/>
        <w:rPr>
          <w:rFonts w:ascii="Times New Roman" w:hAnsi="Times New Roman" w:eastAsia="Times New Roman" w:cs="Times New Roman"/>
          <w:sz w:val="28"/>
          <w:szCs w:val="28"/>
        </w:rPr>
        <w:pPrChange w:id="887"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Все значения спектра делятся на максимум (нормализация к диапазону [0, 1])</w:t>
      </w:r>
    </w:p>
    <w:p w14:paraId="000003A3">
      <w:pPr>
        <w:numPr>
          <w:ilvl w:val="-1"/>
          <w:numId w:val="0"/>
        </w:numPr>
        <w:shd w:val="clear" w:fill="FFFFFF"/>
        <w:spacing w:before="0" w:beforeLines="0" w:after="0" w:afterLines="0" w:line="360" w:lineRule="auto"/>
        <w:ind w:left="360" w:firstLine="0"/>
        <w:rPr>
          <w:del w:id="889" w:author="Карина Гареева" w:date="2025-12-25T00:29:25Z"/>
          <w:rFonts w:ascii="Times New Roman" w:hAnsi="Times New Roman" w:eastAsia="Times New Roman" w:cs="Times New Roman"/>
          <w:sz w:val="28"/>
          <w:szCs w:val="28"/>
        </w:rPr>
        <w:pPrChange w:id="888" w:author="Карина Гареева" w:date="2025-12-25T00:30:16Z">
          <w:pPr>
            <w:numPr>
              <w:ilvl w:val="-1"/>
              <w:numId w:val="0"/>
            </w:numPr>
            <w:shd w:val="clear" w:fill="FFFFFF"/>
            <w:spacing w:before="0" w:after="0" w:line="360" w:lineRule="auto"/>
            <w:ind w:left="360" w:firstLine="0"/>
          </w:pPr>
        </w:pPrChange>
      </w:pPr>
      <w:r>
        <w:rPr>
          <w:rFonts w:ascii="Times New Roman" w:hAnsi="Times New Roman" w:eastAsia="Times New Roman" w:cs="Times New Roman"/>
          <w:color w:val="0F1115"/>
          <w:sz w:val="28"/>
          <w:szCs w:val="28"/>
          <w:rtl w:val="0"/>
        </w:rPr>
        <w:t>Добавляется малое значение 1e-12 для избежания проблем с log(0)</w:t>
      </w:r>
    </w:p>
    <w:p w14:paraId="74EE76E7">
      <w:pPr>
        <w:numPr>
          <w:ilvl w:val="0"/>
          <w:numId w:val="0"/>
        </w:numPr>
        <w:shd w:val="clear" w:fill="FFFFFF"/>
        <w:spacing w:before="0" w:beforeLines="0" w:after="0" w:afterLines="0" w:line="360" w:lineRule="auto"/>
        <w:ind w:left="360"/>
        <w:pPrChange w:id="890" w:author="Карина Гареева" w:date="2025-12-25T00:30:16Z">
          <w:pPr>
            <w:spacing w:before="0" w:after="0" w:line="360" w:lineRule="auto"/>
          </w:pPr>
        </w:pPrChange>
      </w:pPr>
    </w:p>
    <w:p w14:paraId="000003A5">
      <w:pPr>
        <w:shd w:val="clear" w:fill="FFFFFF"/>
        <w:spacing w:before="0" w:beforeLines="0" w:after="0" w:afterLines="0" w:line="360" w:lineRule="auto"/>
        <w:rPr>
          <w:rFonts w:ascii="Courier New" w:hAnsi="Courier New" w:eastAsia="Courier New" w:cs="Courier New"/>
          <w:sz w:val="24"/>
          <w:szCs w:val="24"/>
        </w:rPr>
        <w:pPrChange w:id="891" w:author="Карина Гареева" w:date="2025-12-25T00:30:16Z">
          <w:pPr>
            <w:shd w:val="clear" w:fill="FFFFFF"/>
            <w:spacing w:before="0" w:after="0" w:line="360" w:lineRule="auto"/>
          </w:pPr>
        </w:pPrChange>
      </w:pPr>
      <w:r>
        <w:rPr>
          <w:rFonts w:ascii="Courier New" w:hAnsi="Courier New" w:eastAsia="Courier New" w:cs="Courier New"/>
          <w:sz w:val="21"/>
          <w:szCs w:val="21"/>
          <w:rtl w:val="0"/>
        </w:rPr>
        <w:t xml:space="preserve"> </w:t>
      </w:r>
      <w:r>
        <w:rPr>
          <w:rFonts w:ascii="Courier New" w:hAnsi="Courier New" w:eastAsia="Courier New" w:cs="Courier New"/>
          <w:sz w:val="24"/>
          <w:szCs w:val="24"/>
          <w:rtl w:val="0"/>
        </w:rPr>
        <w:t xml:space="preserve"> double maxSpec = 1e-12;</w:t>
      </w:r>
    </w:p>
    <w:p w14:paraId="000003A6">
      <w:pPr>
        <w:shd w:val="clear" w:fill="FFFFFF"/>
        <w:spacing w:before="0" w:beforeLines="0" w:after="0" w:afterLines="0" w:line="360" w:lineRule="auto"/>
        <w:rPr>
          <w:rFonts w:ascii="Courier New" w:hAnsi="Courier New" w:eastAsia="Courier New" w:cs="Courier New"/>
          <w:sz w:val="24"/>
          <w:szCs w:val="24"/>
        </w:rPr>
        <w:pPrChange w:id="89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(uint32_t i = 0; i &lt; half; i++) {</w:t>
      </w:r>
    </w:p>
    <w:p w14:paraId="000003A7">
      <w:pPr>
        <w:shd w:val="clear" w:fill="FFFFFF"/>
        <w:spacing w:before="0" w:beforeLines="0" w:after="0" w:afterLines="0" w:line="360" w:lineRule="auto"/>
        <w:rPr>
          <w:rFonts w:ascii="Courier New" w:hAnsi="Courier New" w:eastAsia="Courier New" w:cs="Courier New"/>
          <w:sz w:val="24"/>
          <w:szCs w:val="24"/>
        </w:rPr>
        <w:pPrChange w:id="89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spec[i] = vReal[i] + 1e-12;</w:t>
      </w:r>
    </w:p>
    <w:p w14:paraId="000003A8">
      <w:pPr>
        <w:shd w:val="clear" w:fill="FFFFFF"/>
        <w:spacing w:before="0" w:beforeLines="0" w:after="0" w:afterLines="0" w:line="360" w:lineRule="auto"/>
        <w:rPr>
          <w:rFonts w:ascii="Courier New" w:hAnsi="Courier New" w:eastAsia="Courier New" w:cs="Courier New"/>
          <w:sz w:val="24"/>
          <w:szCs w:val="24"/>
        </w:rPr>
        <w:pPrChange w:id="89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(spec[i] &gt; maxSpec) maxSpec = spec[i];</w:t>
      </w:r>
    </w:p>
    <w:p w14:paraId="000003A9">
      <w:pPr>
        <w:shd w:val="clear" w:fill="FFFFFF"/>
        <w:spacing w:before="0" w:beforeLines="0" w:after="0" w:afterLines="0" w:line="360" w:lineRule="auto"/>
        <w:rPr>
          <w:del w:id="896" w:author="Карина Гареева" w:date="2025-12-25T00:29:27Z"/>
          <w:rFonts w:ascii="Courier New" w:hAnsi="Courier New" w:eastAsia="Courier New" w:cs="Courier New"/>
          <w:sz w:val="24"/>
          <w:szCs w:val="24"/>
        </w:rPr>
        <w:pPrChange w:id="89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AA">
      <w:pPr>
        <w:shd w:val="clear" w:fill="FFFFFF"/>
        <w:spacing w:before="0" w:beforeLines="0" w:after="0" w:afterLines="0" w:line="360" w:lineRule="auto"/>
        <w:rPr>
          <w:rFonts w:ascii="Courier New" w:hAnsi="Courier New" w:eastAsia="Courier New" w:cs="Courier New"/>
          <w:sz w:val="24"/>
          <w:szCs w:val="24"/>
        </w:rPr>
        <w:pPrChange w:id="897" w:author="Карина Гареева" w:date="2025-12-25T00:30:16Z">
          <w:pPr>
            <w:shd w:val="clear" w:fill="FFFFFF"/>
            <w:spacing w:before="0" w:after="0" w:line="360" w:lineRule="auto"/>
          </w:pPr>
        </w:pPrChange>
      </w:pPr>
      <w:del w:id="898" w:author="Карина Гареева" w:date="2025-12-25T00:29:27Z">
        <w:r>
          <w:rPr>
            <w:rFonts w:ascii="Courier New" w:hAnsi="Courier New" w:eastAsia="Courier New" w:cs="Courier New"/>
            <w:sz w:val="24"/>
            <w:szCs w:val="24"/>
            <w:rtl w:val="0"/>
          </w:rPr>
          <w:delText xml:space="preserve"> </w:delText>
        </w:r>
      </w:del>
    </w:p>
    <w:p w14:paraId="000003AB">
      <w:pPr>
        <w:shd w:val="clear" w:fill="FFFFFF"/>
        <w:spacing w:before="0" w:beforeLines="0" w:after="0" w:afterLines="0" w:line="360" w:lineRule="auto"/>
        <w:rPr>
          <w:rFonts w:ascii="Courier New" w:hAnsi="Courier New" w:eastAsia="Courier New" w:cs="Courier New"/>
          <w:sz w:val="24"/>
          <w:szCs w:val="24"/>
        </w:rPr>
        <w:pPrChange w:id="89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(uint32_t i = 0; i &lt; half; i++) {</w:t>
      </w:r>
    </w:p>
    <w:p w14:paraId="000003AC">
      <w:pPr>
        <w:shd w:val="clear" w:fill="FFFFFF"/>
        <w:spacing w:before="0" w:beforeLines="0" w:after="0" w:afterLines="0" w:line="360" w:lineRule="auto"/>
        <w:rPr>
          <w:rFonts w:ascii="Courier New" w:hAnsi="Courier New" w:eastAsia="Courier New" w:cs="Courier New"/>
          <w:sz w:val="24"/>
          <w:szCs w:val="24"/>
        </w:rPr>
        <w:pPrChange w:id="90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spec[i] /= maxSpec;</w:t>
      </w:r>
    </w:p>
    <w:p w14:paraId="000003AD">
      <w:pPr>
        <w:shd w:val="clear" w:fill="FFFFFF"/>
        <w:spacing w:before="0" w:beforeLines="0" w:after="0" w:afterLines="0" w:line="360" w:lineRule="auto"/>
        <w:rPr>
          <w:rFonts w:ascii="Courier New" w:hAnsi="Courier New" w:eastAsia="Courier New" w:cs="Courier New"/>
          <w:sz w:val="24"/>
          <w:szCs w:val="24"/>
        </w:rPr>
        <w:pPrChange w:id="90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AE">
      <w:pPr>
        <w:shd w:val="clear" w:fill="FFFFFF"/>
        <w:spacing w:before="0" w:beforeLines="0" w:after="0" w:afterLines="0" w:line="360" w:lineRule="auto"/>
        <w:rPr>
          <w:rFonts w:ascii="Courier New" w:hAnsi="Courier New" w:eastAsia="Courier New" w:cs="Courier New"/>
          <w:sz w:val="24"/>
          <w:szCs w:val="24"/>
        </w:rPr>
        <w:pPrChange w:id="90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AF">
      <w:pPr>
        <w:keepNext w:val="0"/>
        <w:keepLines w:val="0"/>
        <w:shd w:val="clear" w:fill="FFFFFF"/>
        <w:spacing w:before="0" w:beforeLines="0" w:after="0" w:afterLines="0" w:line="360" w:lineRule="auto"/>
        <w:jc w:val="both"/>
        <w:rPr>
          <w:rFonts w:ascii="Times New Roman" w:hAnsi="Times New Roman" w:eastAsia="Times New Roman" w:cs="Times New Roman"/>
          <w:color w:val="0F1115"/>
          <w:sz w:val="28"/>
          <w:szCs w:val="28"/>
          <w:rPrChange w:id="904" w:author="Карина Гареева" w:date="2025-12-25T00:29:34Z">
            <w:rPr>
              <w:rFonts w:ascii="Times New Roman" w:hAnsi="Times New Roman" w:eastAsia="Times New Roman" w:cs="Times New Roman"/>
              <w:color w:val="0F1115"/>
            </w:rPr>
          </w:rPrChange>
        </w:rPr>
        <w:pPrChange w:id="903" w:author="Карина Гареева" w:date="2025-12-25T00:30:16Z">
          <w:pPr>
            <w:keepNext w:val="0"/>
            <w:keepLines w:val="0"/>
            <w:shd w:val="clear" w:fill="FFFFFF"/>
            <w:spacing w:before="0" w:after="0"/>
            <w:jc w:val="both"/>
          </w:pPr>
        </w:pPrChange>
      </w:pPr>
      <w:bookmarkStart w:id="137" w:name="_kibgyw4z4zu0" w:colFirst="0" w:colLast="0"/>
      <w:bookmarkEnd w:id="137"/>
      <w:r>
        <w:rPr>
          <w:rFonts w:ascii="Times New Roman" w:hAnsi="Times New Roman" w:eastAsia="Times New Roman" w:cs="Times New Roman"/>
          <w:color w:val="0F1115"/>
          <w:sz w:val="28"/>
          <w:szCs w:val="28"/>
          <w:rtl w:val="0"/>
          <w:rPrChange w:id="905" w:author="Карина Гареева" w:date="2025-12-25T00:29:34Z">
            <w:rPr>
              <w:rFonts w:ascii="Times New Roman" w:hAnsi="Times New Roman" w:eastAsia="Times New Roman" w:cs="Times New Roman"/>
              <w:color w:val="0F1115"/>
              <w:rtl w:val="0"/>
            </w:rPr>
          </w:rPrChange>
        </w:rPr>
        <w:t>БЛОК 5: Алгоритм HPS (Harmonic Product Spectrum)</w:t>
      </w:r>
    </w:p>
    <w:p w14:paraId="000003B0">
      <w:pPr>
        <w:keepNext w:val="0"/>
        <w:keepLines w:val="0"/>
        <w:shd w:val="clear" w:fill="FFFFFF"/>
        <w:spacing w:before="0" w:beforeLines="0" w:after="0" w:afterLines="0" w:line="360" w:lineRule="auto"/>
        <w:jc w:val="both"/>
        <w:rPr>
          <w:rFonts w:ascii="Times New Roman" w:hAnsi="Times New Roman" w:eastAsia="Times New Roman" w:cs="Times New Roman"/>
          <w:color w:val="0F1115"/>
          <w:sz w:val="28"/>
          <w:szCs w:val="28"/>
        </w:rPr>
        <w:pPrChange w:id="906" w:author="Карина Гареева" w:date="2025-12-25T00:30:16Z">
          <w:pPr>
            <w:keepNext w:val="0"/>
            <w:keepLines w:val="0"/>
            <w:shd w:val="clear" w:fill="FFFFFF"/>
            <w:spacing w:before="0" w:after="0"/>
            <w:jc w:val="both"/>
          </w:pPr>
        </w:pPrChange>
      </w:pPr>
      <w:bookmarkStart w:id="138" w:name="_f31kjva3iyc" w:colFirst="0" w:colLast="0"/>
      <w:bookmarkEnd w:id="138"/>
      <w:r>
        <w:rPr>
          <w:rFonts w:ascii="Times New Roman" w:hAnsi="Times New Roman" w:eastAsia="Times New Roman" w:cs="Times New Roman"/>
          <w:color w:val="0F1115"/>
          <w:sz w:val="28"/>
          <w:szCs w:val="28"/>
          <w:rtl w:val="0"/>
        </w:rPr>
        <w:t>5.1. Инициализация HPS логарифмами спектра</w:t>
      </w:r>
    </w:p>
    <w:p w14:paraId="000003B1">
      <w:pPr>
        <w:shd w:val="clear" w:fill="FFFFFF"/>
        <w:spacing w:before="0" w:beforeLines="0" w:after="0" w:afterLines="0" w:line="360" w:lineRule="auto"/>
        <w:jc w:val="both"/>
        <w:rPr>
          <w:rFonts w:ascii="Times New Roman" w:hAnsi="Times New Roman" w:eastAsia="Times New Roman" w:cs="Times New Roman"/>
          <w:color w:val="0F1115"/>
          <w:sz w:val="28"/>
          <w:szCs w:val="28"/>
        </w:rPr>
        <w:pPrChange w:id="907" w:author="Карина Гареева" w:date="2025-12-25T00:30:16Z">
          <w:pPr>
            <w:shd w:val="clear" w:fill="FFFFFF"/>
            <w:spacing w:before="0" w:after="0" w:line="360" w:lineRule="auto"/>
            <w:jc w:val="both"/>
          </w:pPr>
        </w:pPrChange>
      </w:pPr>
      <w:r>
        <w:rPr>
          <w:rFonts w:ascii="Times New Roman" w:hAnsi="Times New Roman" w:eastAsia="Times New Roman" w:cs="Times New Roman"/>
          <w:color w:val="0F1115"/>
          <w:sz w:val="28"/>
          <w:szCs w:val="28"/>
          <w:rtl w:val="0"/>
        </w:rPr>
        <w:t>Создается начальный массив HPS как логарифм спектра. Логарифмирование используется вместо умножения для:</w:t>
      </w:r>
    </w:p>
    <w:p w14:paraId="000003B2">
      <w:pPr>
        <w:shd w:val="clear" w:fill="FFFFFF"/>
        <w:spacing w:before="0" w:beforeLines="0" w:after="0" w:afterLines="0" w:line="360" w:lineRule="auto"/>
        <w:ind w:left="720" w:firstLine="0"/>
        <w:jc w:val="both"/>
        <w:rPr>
          <w:rFonts w:ascii="Times New Roman" w:hAnsi="Times New Roman" w:eastAsia="Times New Roman" w:cs="Times New Roman"/>
          <w:color w:val="0F1115"/>
          <w:sz w:val="28"/>
          <w:szCs w:val="28"/>
        </w:rPr>
        <w:pPrChange w:id="908" w:author="Карина Гареева" w:date="2025-12-25T00:30:16Z">
          <w:pPr>
            <w:shd w:val="clear" w:fill="FFFFFF"/>
            <w:spacing w:before="0" w:after="0" w:line="360" w:lineRule="auto"/>
            <w:ind w:left="720" w:firstLine="0"/>
            <w:jc w:val="both"/>
          </w:pPr>
        </w:pPrChange>
      </w:pPr>
      <w:r>
        <w:rPr>
          <w:rFonts w:ascii="Times New Roman" w:hAnsi="Times New Roman" w:eastAsia="Times New Roman" w:cs="Times New Roman"/>
          <w:color w:val="0F1115"/>
          <w:sz w:val="28"/>
          <w:szCs w:val="28"/>
          <w:rtl w:val="0"/>
        </w:rPr>
        <w:t>Уменьшения вычислительной сложности (сложение вместо умножения)</w:t>
      </w:r>
    </w:p>
    <w:p w14:paraId="4DDE8F88">
      <w:pPr>
        <w:shd w:val="clear" w:fill="FFFFFF"/>
        <w:spacing w:before="0" w:beforeLines="0" w:after="0" w:afterLines="0" w:line="360" w:lineRule="auto"/>
        <w:ind w:left="720"/>
        <w:jc w:val="both"/>
        <w:rPr>
          <w:rFonts w:ascii="Courier New" w:hAnsi="Courier New" w:eastAsia="Courier New" w:cs="Courier New"/>
          <w:sz w:val="21"/>
          <w:szCs w:val="21"/>
        </w:rPr>
        <w:pPrChange w:id="909" w:author="Карина Гареева" w:date="2025-12-25T00:30:16Z">
          <w:pPr>
            <w:shd w:val="clear" w:fill="FFFFFF"/>
            <w:spacing w:before="0" w:after="0" w:line="360" w:lineRule="auto"/>
            <w:ind w:left="720"/>
            <w:jc w:val="both"/>
          </w:pPr>
        </w:pPrChange>
      </w:pPr>
      <w:r>
        <w:rPr>
          <w:rFonts w:ascii="Times New Roman" w:hAnsi="Times New Roman" w:eastAsia="Times New Roman" w:cs="Times New Roman"/>
          <w:color w:val="0F1115"/>
          <w:sz w:val="28"/>
          <w:szCs w:val="28"/>
          <w:rtl w:val="0"/>
        </w:rPr>
        <w:t>Улучшения численной устойчивости</w:t>
      </w:r>
    </w:p>
    <w:p w14:paraId="000003B5">
      <w:pPr>
        <w:shd w:val="clear" w:fill="FFFFFF"/>
        <w:spacing w:before="0" w:beforeLines="0" w:after="0" w:afterLines="0" w:line="360" w:lineRule="auto"/>
        <w:rPr>
          <w:rFonts w:ascii="Courier New" w:hAnsi="Courier New" w:eastAsia="Courier New" w:cs="Courier New"/>
          <w:sz w:val="24"/>
          <w:szCs w:val="24"/>
        </w:rPr>
        <w:pPrChange w:id="91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(uint32_t i = 0; i &lt; half; i++) {</w:t>
      </w:r>
    </w:p>
    <w:p w14:paraId="000003B6">
      <w:pPr>
        <w:shd w:val="clear" w:fill="FFFFFF"/>
        <w:spacing w:before="0" w:beforeLines="0" w:after="0" w:afterLines="0" w:line="360" w:lineRule="auto"/>
        <w:rPr>
          <w:rFonts w:ascii="Courier New" w:hAnsi="Courier New" w:eastAsia="Courier New" w:cs="Courier New"/>
          <w:sz w:val="24"/>
          <w:szCs w:val="24"/>
        </w:rPr>
        <w:pPrChange w:id="91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hps[i] = log(spec[i] + 1e-12);</w:t>
      </w:r>
    </w:p>
    <w:p w14:paraId="000003B7">
      <w:pPr>
        <w:shd w:val="clear" w:fill="FFFFFF"/>
        <w:spacing w:before="0" w:beforeLines="0" w:after="0" w:afterLines="0" w:line="360" w:lineRule="auto"/>
        <w:rPr>
          <w:rFonts w:ascii="Courier New" w:hAnsi="Courier New" w:eastAsia="Courier New" w:cs="Courier New"/>
          <w:sz w:val="24"/>
          <w:szCs w:val="24"/>
        </w:rPr>
        <w:pPrChange w:id="91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B8">
      <w:pPr>
        <w:shd w:val="clear" w:fill="FFFFFF"/>
        <w:spacing w:before="0" w:beforeLines="0" w:after="0" w:afterLines="0" w:line="360" w:lineRule="auto"/>
        <w:rPr>
          <w:rFonts w:ascii="Courier New" w:hAnsi="Courier New" w:eastAsia="Courier New" w:cs="Courier New"/>
          <w:sz w:val="21"/>
          <w:szCs w:val="21"/>
        </w:rPr>
        <w:pPrChange w:id="913" w:author="Карина Гареева" w:date="2025-12-25T00:30:16Z">
          <w:pPr>
            <w:shd w:val="clear" w:fill="FFFFFF"/>
            <w:spacing w:before="0" w:after="0" w:line="360" w:lineRule="auto"/>
          </w:pPr>
        </w:pPrChange>
      </w:pPr>
      <w:r>
        <w:rPr>
          <w:rFonts w:ascii="Courier New" w:hAnsi="Courier New" w:eastAsia="Courier New" w:cs="Courier New"/>
          <w:sz w:val="21"/>
          <w:szCs w:val="21"/>
          <w:rtl w:val="0"/>
        </w:rPr>
        <w:t xml:space="preserve"> </w:t>
      </w:r>
    </w:p>
    <w:p w14:paraId="000003B9">
      <w:pPr>
        <w:keepNext w:val="0"/>
        <w:keepLines w:val="0"/>
        <w:shd w:val="clear" w:fill="FFFFFF"/>
        <w:spacing w:before="0" w:beforeLines="0" w:after="0" w:afterLines="0" w:line="360" w:lineRule="auto"/>
        <w:jc w:val="both"/>
        <w:rPr>
          <w:rFonts w:hint="default" w:ascii="Times New Roman" w:hAnsi="Times New Roman" w:eastAsia="Times New Roman" w:cs="Times New Roman"/>
          <w:color w:val="0F1115"/>
          <w:sz w:val="28"/>
          <w:szCs w:val="28"/>
          <w:lang w:val="ru-RU"/>
        </w:rPr>
        <w:pPrChange w:id="914" w:author="Карина Гареева" w:date="2025-12-25T00:30:16Z">
          <w:pPr>
            <w:keepNext w:val="0"/>
            <w:keepLines w:val="0"/>
            <w:shd w:val="clear" w:fill="FFFFFF"/>
            <w:spacing w:before="0" w:after="0"/>
            <w:jc w:val="both"/>
          </w:pPr>
        </w:pPrChange>
      </w:pPr>
      <w:bookmarkStart w:id="139" w:name="_ya90zft7e5w3" w:colFirst="0" w:colLast="0"/>
      <w:bookmarkEnd w:id="139"/>
      <w:r>
        <w:rPr>
          <w:rFonts w:ascii="Times New Roman" w:hAnsi="Times New Roman" w:eastAsia="Times New Roman" w:cs="Times New Roman"/>
          <w:color w:val="0F1115"/>
          <w:sz w:val="28"/>
          <w:szCs w:val="28"/>
          <w:rtl w:val="0"/>
        </w:rPr>
        <w:t xml:space="preserve"> Понижающая дискретизация и сложение</w:t>
      </w:r>
      <w:r>
        <w:rPr>
          <w:rFonts w:hint="default" w:ascii="Times New Roman" w:hAnsi="Times New Roman" w:eastAsia="Times New Roman" w:cs="Times New Roman"/>
          <w:color w:val="0F1115"/>
          <w:sz w:val="28"/>
          <w:szCs w:val="28"/>
          <w:rtl w:val="0"/>
          <w:lang w:val="ru-RU"/>
        </w:rPr>
        <w:t>.</w:t>
      </w:r>
    </w:p>
    <w:p w14:paraId="000003BA">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915"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Для k = 2: берется каждый 2-й элемент спектра (децимация в 2 раза)</w:t>
      </w:r>
    </w:p>
    <w:p w14:paraId="000003BB">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916"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Для k = 3: берется каждый 3-й элемент (децимация в 3 раза)</w:t>
      </w:r>
    </w:p>
    <w:p w14:paraId="781C51F6">
      <w:pPr>
        <w:numPr>
          <w:ilvl w:val="0"/>
          <w:numId w:val="0"/>
        </w:numPr>
        <w:shd w:val="clear" w:fill="FFFFFF"/>
        <w:spacing w:before="0" w:beforeLines="0" w:after="0" w:afterLines="0" w:line="360" w:lineRule="auto"/>
        <w:ind w:left="360"/>
        <w:jc w:val="both"/>
        <w:rPr>
          <w:rFonts w:ascii="Courier New" w:hAnsi="Courier New" w:eastAsia="Courier New" w:cs="Courier New"/>
          <w:sz w:val="24"/>
          <w:szCs w:val="24"/>
        </w:rPr>
        <w:pPrChange w:id="917" w:author="Карина Гареева" w:date="2025-12-25T00:30:16Z">
          <w:pPr>
            <w:numPr>
              <w:ilvl w:val="0"/>
              <w:numId w:val="0"/>
            </w:numPr>
            <w:shd w:val="clear" w:fill="FFFFFF"/>
            <w:spacing w:before="0" w:after="0" w:line="360" w:lineRule="auto"/>
            <w:ind w:left="360"/>
            <w:jc w:val="both"/>
          </w:pPr>
        </w:pPrChange>
      </w:pPr>
      <w:r>
        <w:rPr>
          <w:rFonts w:ascii="Times New Roman" w:hAnsi="Times New Roman" w:eastAsia="Times New Roman" w:cs="Times New Roman"/>
          <w:color w:val="0F1115"/>
          <w:sz w:val="28"/>
          <w:szCs w:val="28"/>
          <w:rtl w:val="0"/>
        </w:rPr>
        <w:t>Логарифмы прореженных спектров складываются с исходным</w:t>
      </w:r>
      <w:r>
        <w:rPr>
          <w:rFonts w:hint="default" w:ascii="Times New Roman" w:hAnsi="Times New Roman" w:eastAsia="Times New Roman" w:cs="Times New Roman"/>
          <w:color w:val="0F1115"/>
          <w:sz w:val="28"/>
          <w:szCs w:val="28"/>
          <w:rtl w:val="0"/>
          <w:lang w:val="ru-RU"/>
        </w:rPr>
        <w:t>.</w:t>
      </w:r>
    </w:p>
    <w:p w14:paraId="000003BE">
      <w:pPr>
        <w:shd w:val="clear" w:fill="FFFFFF"/>
        <w:spacing w:before="0" w:beforeLines="0" w:after="0" w:afterLines="0" w:line="360" w:lineRule="auto"/>
        <w:rPr>
          <w:rFonts w:ascii="Courier New" w:hAnsi="Courier New" w:eastAsia="Courier New" w:cs="Courier New"/>
          <w:sz w:val="24"/>
          <w:szCs w:val="24"/>
        </w:rPr>
        <w:pPrChange w:id="91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(uint8_t k = 2; k &lt;= MAX_HARMONIC; k++) {</w:t>
      </w:r>
    </w:p>
    <w:p w14:paraId="000003BF">
      <w:pPr>
        <w:shd w:val="clear" w:fill="FFFFFF"/>
        <w:spacing w:before="0" w:beforeLines="0" w:after="0" w:afterLines="0" w:line="360" w:lineRule="auto"/>
        <w:rPr>
          <w:rFonts w:ascii="Courier New" w:hAnsi="Courier New" w:eastAsia="Courier New" w:cs="Courier New"/>
          <w:sz w:val="24"/>
          <w:szCs w:val="24"/>
        </w:rPr>
        <w:pPrChange w:id="91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(uint32_t i = 0; i &lt; half / k; i++) {</w:t>
      </w:r>
    </w:p>
    <w:p w14:paraId="000003C0">
      <w:pPr>
        <w:shd w:val="clear" w:fill="FFFFFF"/>
        <w:spacing w:before="0" w:beforeLines="0" w:after="0" w:afterLines="0" w:line="360" w:lineRule="auto"/>
        <w:rPr>
          <w:rFonts w:ascii="Courier New" w:hAnsi="Courier New" w:eastAsia="Courier New" w:cs="Courier New"/>
          <w:sz w:val="24"/>
          <w:szCs w:val="24"/>
        </w:rPr>
        <w:pPrChange w:id="92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hps[i] += log(spec[i * k] + 1e-12);</w:t>
      </w:r>
    </w:p>
    <w:p w14:paraId="000003C1">
      <w:pPr>
        <w:shd w:val="clear" w:fill="FFFFFF"/>
        <w:spacing w:before="0" w:beforeLines="0" w:after="0" w:afterLines="0" w:line="360" w:lineRule="auto"/>
        <w:rPr>
          <w:rFonts w:ascii="Courier New" w:hAnsi="Courier New" w:eastAsia="Courier New" w:cs="Courier New"/>
          <w:sz w:val="24"/>
          <w:szCs w:val="24"/>
        </w:rPr>
        <w:pPrChange w:id="92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C2">
      <w:pPr>
        <w:shd w:val="clear" w:fill="FFFFFF"/>
        <w:spacing w:before="0" w:beforeLines="0" w:after="0" w:afterLines="0" w:line="360" w:lineRule="auto"/>
        <w:rPr>
          <w:rFonts w:ascii="Courier New" w:hAnsi="Courier New" w:eastAsia="Courier New" w:cs="Courier New"/>
          <w:sz w:val="24"/>
          <w:szCs w:val="24"/>
        </w:rPr>
        <w:pPrChange w:id="92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C3">
      <w:pPr>
        <w:shd w:val="clear" w:fill="FFFFFF"/>
        <w:spacing w:before="0" w:beforeLines="0" w:after="0" w:afterLines="0" w:line="360" w:lineRule="auto"/>
        <w:rPr>
          <w:rFonts w:ascii="Courier New" w:hAnsi="Courier New" w:eastAsia="Courier New" w:cs="Courier New"/>
          <w:sz w:val="21"/>
          <w:szCs w:val="21"/>
        </w:rPr>
        <w:pPrChange w:id="923" w:author="Карина Гареева" w:date="2025-12-25T00:30:16Z">
          <w:pPr>
            <w:shd w:val="clear" w:fill="FFFFFF"/>
            <w:spacing w:before="0" w:after="0" w:line="360" w:lineRule="auto"/>
          </w:pPr>
        </w:pPrChange>
      </w:pPr>
      <w:r>
        <w:rPr>
          <w:rFonts w:ascii="Courier New" w:hAnsi="Courier New" w:eastAsia="Courier New" w:cs="Courier New"/>
          <w:sz w:val="21"/>
          <w:szCs w:val="21"/>
          <w:rtl w:val="0"/>
        </w:rPr>
        <w:t xml:space="preserve"> </w:t>
      </w:r>
    </w:p>
    <w:p w14:paraId="000003C4">
      <w:pPr>
        <w:shd w:val="clear" w:fill="FFFFFF"/>
        <w:spacing w:before="0" w:beforeLines="0" w:after="0" w:afterLines="0" w:line="360" w:lineRule="auto"/>
        <w:ind w:left="0" w:firstLine="0"/>
        <w:jc w:val="both"/>
        <w:rPr>
          <w:rFonts w:ascii="Times New Roman" w:hAnsi="Times New Roman" w:eastAsia="Times New Roman" w:cs="Times New Roman"/>
          <w:color w:val="0F1115"/>
          <w:sz w:val="28"/>
          <w:szCs w:val="28"/>
        </w:rPr>
        <w:pPrChange w:id="924" w:author="Карина Гареева" w:date="2025-12-25T00:30:16Z">
          <w:pPr>
            <w:shd w:val="clear" w:fill="FFFFFF"/>
            <w:spacing w:before="0" w:after="0" w:line="360" w:lineRule="auto"/>
            <w:ind w:left="0" w:firstLine="0"/>
            <w:jc w:val="both"/>
          </w:pPr>
        </w:pPrChange>
      </w:pPr>
      <w:r>
        <w:rPr>
          <w:rFonts w:ascii="Times New Roman" w:hAnsi="Times New Roman" w:eastAsia="Times New Roman" w:cs="Times New Roman"/>
          <w:color w:val="0F1115"/>
          <w:sz w:val="28"/>
          <w:szCs w:val="28"/>
          <w:rtl w:val="0"/>
        </w:rPr>
        <w:t>БЛОК 6: Определение основной частоты</w:t>
      </w:r>
    </w:p>
    <w:p w14:paraId="000003C5">
      <w:pPr>
        <w:shd w:val="clear" w:fill="FFFFFF"/>
        <w:spacing w:before="0" w:beforeLines="0" w:after="0" w:afterLines="0" w:line="360" w:lineRule="auto"/>
        <w:ind w:left="0" w:firstLine="0"/>
        <w:jc w:val="both"/>
        <w:rPr>
          <w:rFonts w:ascii="Times New Roman" w:hAnsi="Times New Roman" w:eastAsia="Times New Roman" w:cs="Times New Roman"/>
          <w:color w:val="0F1115"/>
          <w:sz w:val="28"/>
          <w:szCs w:val="28"/>
        </w:rPr>
        <w:pPrChange w:id="925" w:author="Карина Гареева" w:date="2025-12-25T00:30:16Z">
          <w:pPr>
            <w:shd w:val="clear" w:fill="FFFFFF"/>
            <w:spacing w:before="0" w:after="0" w:line="360" w:lineRule="auto"/>
            <w:ind w:left="0" w:firstLine="0"/>
            <w:jc w:val="both"/>
          </w:pPr>
        </w:pPrChange>
      </w:pPr>
      <w:r>
        <w:rPr>
          <w:rFonts w:ascii="Times New Roman" w:hAnsi="Times New Roman" w:eastAsia="Times New Roman" w:cs="Times New Roman"/>
          <w:color w:val="0F1115"/>
          <w:sz w:val="28"/>
          <w:szCs w:val="28"/>
          <w:rtl w:val="0"/>
        </w:rPr>
        <w:t>Поиск пика в ограниченном диапазоне</w:t>
      </w:r>
    </w:p>
    <w:p w14:paraId="000003C6">
      <w:pPr>
        <w:shd w:val="clear" w:fill="FFFFFF"/>
        <w:spacing w:before="0" w:beforeLines="0" w:after="0" w:afterLines="0" w:line="360" w:lineRule="auto"/>
        <w:ind w:left="0" w:firstLine="720"/>
        <w:jc w:val="both"/>
        <w:rPr>
          <w:rFonts w:ascii="Times New Roman" w:hAnsi="Times New Roman" w:eastAsia="Times New Roman" w:cs="Times New Roman"/>
          <w:color w:val="0F1115"/>
          <w:sz w:val="28"/>
          <w:szCs w:val="28"/>
        </w:rPr>
        <w:pPrChange w:id="926" w:author="Карина Гареева" w:date="2025-12-25T00:30:16Z">
          <w:pPr>
            <w:shd w:val="clear" w:fill="FFFFFF"/>
            <w:spacing w:before="0" w:after="0" w:line="360" w:lineRule="auto"/>
            <w:ind w:left="0" w:firstLine="720"/>
            <w:jc w:val="both"/>
          </w:pPr>
        </w:pPrChange>
      </w:pPr>
      <w:r>
        <w:rPr>
          <w:rFonts w:ascii="Times New Roman" w:hAnsi="Times New Roman" w:eastAsia="Times New Roman" w:cs="Times New Roman"/>
          <w:color w:val="0F1115"/>
          <w:sz w:val="28"/>
          <w:szCs w:val="28"/>
          <w:rtl w:val="0"/>
        </w:rPr>
        <w:t>Определяется диапазон поиска (70-400 Гц) - охватывает все гитарные струны.</w:t>
      </w:r>
    </w:p>
    <w:p w14:paraId="000003C7">
      <w:pPr>
        <w:shd w:val="clear" w:fill="FFFFFF"/>
        <w:spacing w:before="0" w:beforeLines="0" w:after="0" w:afterLines="0" w:line="360" w:lineRule="auto"/>
        <w:ind w:left="720" w:firstLine="0"/>
        <w:jc w:val="both"/>
        <w:rPr>
          <w:rFonts w:ascii="Times New Roman" w:hAnsi="Times New Roman" w:eastAsia="Times New Roman" w:cs="Times New Roman"/>
          <w:color w:val="0F1115"/>
          <w:sz w:val="28"/>
          <w:szCs w:val="28"/>
        </w:rPr>
        <w:pPrChange w:id="927" w:author="Карина Гареева" w:date="2025-12-25T00:30:16Z">
          <w:pPr>
            <w:shd w:val="clear" w:fill="FFFFFF"/>
            <w:spacing w:before="0" w:after="0" w:line="360" w:lineRule="auto"/>
            <w:ind w:left="720" w:firstLine="0"/>
            <w:jc w:val="both"/>
          </w:pPr>
        </w:pPrChange>
      </w:pPr>
      <w:r>
        <w:rPr>
          <w:rFonts w:ascii="Times New Roman" w:hAnsi="Times New Roman" w:eastAsia="Times New Roman" w:cs="Times New Roman"/>
          <w:color w:val="0F1115"/>
          <w:sz w:val="28"/>
          <w:szCs w:val="28"/>
          <w:rtl w:val="0"/>
        </w:rPr>
        <w:t>Ищется индекс максимального значения в массиве HPS.</w:t>
      </w:r>
    </w:p>
    <w:p w14:paraId="000003C8">
      <w:pPr>
        <w:shd w:val="clear" w:fill="FFFFFF"/>
        <w:spacing w:before="0" w:beforeLines="0" w:after="0" w:afterLines="0" w:line="360" w:lineRule="auto"/>
        <w:ind w:left="720" w:firstLine="0"/>
        <w:jc w:val="both"/>
        <w:rPr>
          <w:rFonts w:ascii="Times New Roman" w:hAnsi="Times New Roman" w:eastAsia="Times New Roman" w:cs="Times New Roman"/>
          <w:color w:val="0F1115"/>
          <w:sz w:val="28"/>
          <w:szCs w:val="28"/>
        </w:rPr>
        <w:pPrChange w:id="928" w:author="Карина Гареева" w:date="2025-12-25T00:30:16Z">
          <w:pPr>
            <w:shd w:val="clear" w:fill="FFFFFF"/>
            <w:spacing w:before="0" w:after="0" w:line="360" w:lineRule="auto"/>
            <w:ind w:left="720" w:firstLine="0"/>
            <w:jc w:val="both"/>
          </w:pPr>
        </w:pPrChange>
      </w:pPr>
      <w:r>
        <w:rPr>
          <w:rFonts w:ascii="Times New Roman" w:hAnsi="Times New Roman" w:eastAsia="Times New Roman" w:cs="Times New Roman"/>
          <w:color w:val="0F1115"/>
          <w:sz w:val="28"/>
          <w:szCs w:val="28"/>
          <w:rtl w:val="0"/>
        </w:rPr>
        <w:t>Находится частота: rawFreq = maxHpsIdx × deltaF.</w:t>
      </w:r>
    </w:p>
    <w:p w14:paraId="000003CA">
      <w:pPr>
        <w:shd w:val="clear" w:fill="FFFFFF"/>
        <w:spacing w:before="0" w:beforeLines="0" w:after="0" w:afterLines="0" w:line="360" w:lineRule="auto"/>
        <w:ind w:left="0" w:firstLine="720"/>
        <w:jc w:val="both"/>
        <w:rPr>
          <w:rFonts w:ascii="Times New Roman" w:hAnsi="Times New Roman" w:eastAsia="Courier New" w:cs="Times New Roman"/>
          <w:sz w:val="28"/>
          <w:szCs w:val="28"/>
        </w:rPr>
        <w:pPrChange w:id="929" w:author="Карина Гареева" w:date="2025-12-25T00:30:16Z">
          <w:pPr>
            <w:shd w:val="clear" w:fill="FFFFFF"/>
            <w:spacing w:before="0" w:after="0" w:line="360" w:lineRule="auto"/>
            <w:ind w:left="0" w:firstLine="720"/>
            <w:jc w:val="both"/>
          </w:pPr>
        </w:pPrChange>
      </w:pPr>
      <w:r>
        <w:rPr>
          <w:rFonts w:ascii="Times New Roman" w:hAnsi="Times New Roman" w:eastAsia="Gungsuh" w:cs="Times New Roman"/>
          <w:color w:val="0F1115"/>
          <w:sz w:val="28"/>
          <w:szCs w:val="28"/>
          <w:rtl w:val="0"/>
        </w:rPr>
        <w:t xml:space="preserve">deltaF = SAMPLE_RATE / FFT_SIZE = 10000 / 2048 </w:t>
      </w:r>
      <w:r>
        <w:rPr>
          <w:rFonts w:hint="default" w:ascii="Times New Roman" w:hAnsi="Times New Roman" w:eastAsia="Gungsuh" w:cs="Times New Roman"/>
          <w:color w:val="0F1115"/>
          <w:sz w:val="28"/>
          <w:szCs w:val="28"/>
          <w:rtl w:val="0"/>
          <w:lang w:val="ru-RU"/>
        </w:rPr>
        <w:t>=</w:t>
      </w:r>
      <w:r>
        <w:rPr>
          <w:rFonts w:ascii="Times New Roman" w:hAnsi="Times New Roman" w:eastAsia="Gungsuh" w:cs="Times New Roman"/>
          <w:color w:val="0F1115"/>
          <w:sz w:val="28"/>
          <w:szCs w:val="28"/>
          <w:rtl w:val="0"/>
        </w:rPr>
        <w:t xml:space="preserve"> 4.88 Гц (разрешение по частоте).</w:t>
      </w:r>
    </w:p>
    <w:p w14:paraId="000003CB">
      <w:pPr>
        <w:shd w:val="clear" w:fill="FFFFFF"/>
        <w:spacing w:before="0" w:beforeLines="0" w:after="0" w:afterLines="0" w:line="360" w:lineRule="auto"/>
        <w:rPr>
          <w:rFonts w:ascii="Courier New" w:hAnsi="Courier New" w:eastAsia="Courier New" w:cs="Courier New"/>
          <w:sz w:val="24"/>
          <w:szCs w:val="24"/>
        </w:rPr>
        <w:pPrChange w:id="93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uint32_t minIdx = max(1, (int)round(70.0 / deltaF));  </w:t>
      </w:r>
    </w:p>
    <w:p w14:paraId="000003CD">
      <w:pPr>
        <w:shd w:val="clear" w:fill="FFFFFF"/>
        <w:spacing w:before="0" w:beforeLines="0" w:after="0" w:afterLines="0" w:line="360" w:lineRule="auto"/>
        <w:rPr>
          <w:rFonts w:ascii="Courier New" w:hAnsi="Courier New" w:eastAsia="Courier New" w:cs="Courier New"/>
          <w:sz w:val="24"/>
          <w:szCs w:val="24"/>
        </w:rPr>
        <w:pPrChange w:id="93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uint32_t maxIdx = min((int)half - 1, (int)round(400.0 / deltaF));</w:t>
      </w:r>
    </w:p>
    <w:p w14:paraId="000003CE">
      <w:pPr>
        <w:shd w:val="clear" w:fill="FFFFFF"/>
        <w:spacing w:before="0" w:beforeLines="0" w:after="0" w:afterLines="0" w:line="360" w:lineRule="auto"/>
        <w:rPr>
          <w:rFonts w:ascii="Courier New" w:hAnsi="Courier New" w:eastAsia="Courier New" w:cs="Courier New"/>
          <w:sz w:val="24"/>
          <w:szCs w:val="24"/>
        </w:rPr>
        <w:pPrChange w:id="93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maxHps = -1e300;</w:t>
      </w:r>
    </w:p>
    <w:p w14:paraId="000003D0">
      <w:pPr>
        <w:shd w:val="clear" w:fill="FFFFFF"/>
        <w:spacing w:before="0" w:beforeLines="0" w:after="0" w:afterLines="0" w:line="360" w:lineRule="auto"/>
        <w:rPr>
          <w:rFonts w:ascii="Courier New" w:hAnsi="Courier New" w:eastAsia="Courier New" w:cs="Courier New"/>
          <w:sz w:val="24"/>
          <w:szCs w:val="24"/>
        </w:rPr>
        <w:pPrChange w:id="93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int maxHpsIdx = minIdx;</w:t>
      </w:r>
    </w:p>
    <w:p w14:paraId="000003D1">
      <w:pPr>
        <w:shd w:val="clear" w:fill="FFFFFF"/>
        <w:spacing w:before="0" w:beforeLines="0" w:after="0" w:afterLines="0" w:line="360" w:lineRule="auto"/>
        <w:rPr>
          <w:rFonts w:ascii="Courier New" w:hAnsi="Courier New" w:eastAsia="Courier New" w:cs="Courier New"/>
          <w:sz w:val="24"/>
          <w:szCs w:val="24"/>
        </w:rPr>
        <w:pPrChange w:id="93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(uint32_t i = minIdx; i &lt;= maxIdx; i++) {</w:t>
      </w:r>
    </w:p>
    <w:p w14:paraId="000003D2">
      <w:pPr>
        <w:shd w:val="clear" w:fill="FFFFFF"/>
        <w:spacing w:before="0" w:beforeLines="0" w:after="0" w:afterLines="0" w:line="360" w:lineRule="auto"/>
        <w:rPr>
          <w:rFonts w:ascii="Courier New" w:hAnsi="Courier New" w:eastAsia="Courier New" w:cs="Courier New"/>
          <w:sz w:val="24"/>
          <w:szCs w:val="24"/>
        </w:rPr>
        <w:pPrChange w:id="93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(hps[i] &gt; maxHps) {</w:t>
      </w:r>
    </w:p>
    <w:p w14:paraId="000003D3">
      <w:pPr>
        <w:shd w:val="clear" w:fill="FFFFFF"/>
        <w:spacing w:before="0" w:beforeLines="0" w:after="0" w:afterLines="0" w:line="360" w:lineRule="auto"/>
        <w:rPr>
          <w:rFonts w:ascii="Courier New" w:hAnsi="Courier New" w:eastAsia="Courier New" w:cs="Courier New"/>
          <w:sz w:val="24"/>
          <w:szCs w:val="24"/>
        </w:rPr>
        <w:pPrChange w:id="93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maxHps = hps[i];</w:t>
      </w:r>
    </w:p>
    <w:p w14:paraId="000003D4">
      <w:pPr>
        <w:shd w:val="clear" w:fill="FFFFFF"/>
        <w:spacing w:before="0" w:beforeLines="0" w:after="0" w:afterLines="0" w:line="360" w:lineRule="auto"/>
        <w:rPr>
          <w:rFonts w:ascii="Courier New" w:hAnsi="Courier New" w:eastAsia="Courier New" w:cs="Courier New"/>
          <w:sz w:val="24"/>
          <w:szCs w:val="24"/>
        </w:rPr>
        <w:pPrChange w:id="93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maxHpsIdx = i;</w:t>
      </w:r>
    </w:p>
    <w:p w14:paraId="000003D5">
      <w:pPr>
        <w:shd w:val="clear" w:fill="FFFFFF"/>
        <w:spacing w:before="0" w:beforeLines="0" w:after="0" w:afterLines="0" w:line="360" w:lineRule="auto"/>
        <w:rPr>
          <w:rFonts w:ascii="Courier New" w:hAnsi="Courier New" w:eastAsia="Courier New" w:cs="Courier New"/>
          <w:sz w:val="24"/>
          <w:szCs w:val="24"/>
        </w:rPr>
        <w:pPrChange w:id="93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D7">
      <w:pPr>
        <w:shd w:val="clear" w:fill="FFFFFF"/>
        <w:spacing w:before="0" w:beforeLines="0" w:after="0" w:afterLines="0" w:line="360" w:lineRule="auto"/>
        <w:rPr>
          <w:rFonts w:ascii="Courier New" w:hAnsi="Courier New" w:eastAsia="Courier New" w:cs="Courier New"/>
          <w:sz w:val="24"/>
          <w:szCs w:val="24"/>
        </w:rPr>
        <w:pPrChange w:id="93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D8">
      <w:pPr>
        <w:shd w:val="clear" w:fill="FFFFFF"/>
        <w:spacing w:before="0" w:beforeLines="0" w:after="0" w:afterLines="0" w:line="360" w:lineRule="auto"/>
        <w:rPr>
          <w:rFonts w:ascii="Courier New" w:hAnsi="Courier New" w:eastAsia="Courier New" w:cs="Courier New"/>
          <w:sz w:val="24"/>
          <w:szCs w:val="24"/>
        </w:rPr>
        <w:pPrChange w:id="94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rawFreq = maxHpsIdx * deltaF;</w:t>
      </w:r>
    </w:p>
    <w:p w14:paraId="000003D9">
      <w:pPr>
        <w:shd w:val="clear" w:fill="FFFFFF"/>
        <w:spacing w:before="0" w:beforeLines="0" w:after="0" w:afterLines="0" w:line="360" w:lineRule="auto"/>
        <w:rPr>
          <w:rFonts w:ascii="Courier New" w:hAnsi="Courier New" w:eastAsia="Courier New" w:cs="Courier New"/>
          <w:sz w:val="21"/>
          <w:szCs w:val="21"/>
        </w:rPr>
        <w:pPrChange w:id="941" w:author="Карина Гареева" w:date="2025-12-25T00:30:16Z">
          <w:pPr>
            <w:shd w:val="clear" w:fill="FFFFFF"/>
            <w:spacing w:before="0" w:after="0" w:line="360" w:lineRule="auto"/>
          </w:pPr>
        </w:pPrChange>
      </w:pPr>
      <w:r>
        <w:rPr>
          <w:rFonts w:ascii="Courier New" w:hAnsi="Courier New" w:eastAsia="Courier New" w:cs="Courier New"/>
          <w:sz w:val="21"/>
          <w:szCs w:val="21"/>
          <w:rtl w:val="0"/>
        </w:rPr>
        <w:t xml:space="preserve"> </w:t>
      </w:r>
    </w:p>
    <w:p w14:paraId="000003DA">
      <w:pPr>
        <w:keepNext w:val="0"/>
        <w:keepLines w:val="0"/>
        <w:shd w:val="clear" w:fill="FFFFFF"/>
        <w:spacing w:before="0" w:beforeLines="0" w:after="0" w:afterLines="0" w:line="360" w:lineRule="auto"/>
        <w:rPr>
          <w:rFonts w:ascii="Times New Roman" w:hAnsi="Times New Roman" w:eastAsia="Times New Roman" w:cs="Times New Roman"/>
          <w:color w:val="0F1115"/>
          <w:sz w:val="28"/>
          <w:szCs w:val="28"/>
          <w:rtl w:val="0"/>
        </w:rPr>
        <w:pPrChange w:id="942" w:author="Карина Гареева" w:date="2025-12-25T00:30:16Z">
          <w:pPr>
            <w:keepNext w:val="0"/>
            <w:keepLines w:val="0"/>
            <w:shd w:val="clear" w:fill="FFFFFF"/>
            <w:spacing w:before="0" w:after="0"/>
          </w:pPr>
        </w:pPrChange>
      </w:pPr>
      <w:bookmarkStart w:id="140" w:name="_5pe7pofukzqu" w:colFirst="0" w:colLast="0"/>
      <w:bookmarkEnd w:id="140"/>
      <w:r>
        <w:rPr>
          <w:rFonts w:ascii="Times New Roman" w:hAnsi="Times New Roman" w:eastAsia="Times New Roman" w:cs="Times New Roman"/>
          <w:color w:val="0F1115"/>
          <w:sz w:val="28"/>
          <w:szCs w:val="28"/>
          <w:rtl w:val="0"/>
        </w:rPr>
        <w:t>6.2. Параболическая интерполяция</w:t>
      </w:r>
    </w:p>
    <w:p w14:paraId="42756B20">
      <w:pPr>
        <w:numPr>
          <w:ilvl w:val="0"/>
          <w:numId w:val="11"/>
        </w:numPr>
        <w:shd w:val="clear" w:fill="FFFFFF"/>
        <w:spacing w:before="0" w:beforeLines="0" w:after="0" w:afterLines="0" w:line="360" w:lineRule="auto"/>
        <w:ind w:left="0" w:firstLine="720"/>
        <w:rPr>
          <w:rFonts w:ascii="Times New Roman" w:hAnsi="Times New Roman" w:eastAsia="Times New Roman" w:cs="Times New Roman"/>
          <w:sz w:val="28"/>
          <w:szCs w:val="28"/>
        </w:rPr>
        <w:pPrChange w:id="943" w:author="Карина Гареева" w:date="2025-12-25T00:30:16Z">
          <w:pPr>
            <w:numPr>
              <w:ilvl w:val="0"/>
              <w:numId w:val="11"/>
            </w:numPr>
            <w:shd w:val="clear" w:fill="FFFFFF"/>
            <w:spacing w:before="0" w:after="0" w:line="360" w:lineRule="auto"/>
            <w:ind w:left="0" w:firstLine="720"/>
          </w:pPr>
        </w:pPrChange>
      </w:pPr>
      <w:r>
        <w:rPr>
          <w:rFonts w:ascii="Times New Roman" w:hAnsi="Times New Roman" w:eastAsia="Times New Roman" w:cs="Times New Roman"/>
          <w:color w:val="0F1115"/>
          <w:sz w:val="28"/>
          <w:szCs w:val="28"/>
          <w:rtl w:val="0"/>
        </w:rPr>
        <w:t>Берутся три точки вокруг пика: hps[k-1], hps[k], hps[k+1]</w:t>
      </w:r>
    </w:p>
    <w:p w14:paraId="000003DD">
      <w:pPr>
        <w:numPr>
          <w:ilvl w:val="-1"/>
          <w:numId w:val="0"/>
        </w:numPr>
        <w:shd w:val="clear" w:fill="FFFFFF"/>
        <w:spacing w:before="0" w:beforeLines="0" w:after="0" w:afterLines="0" w:line="360" w:lineRule="auto"/>
        <w:ind w:left="0" w:firstLine="720"/>
        <w:rPr>
          <w:rFonts w:ascii="Times New Roman" w:hAnsi="Times New Roman" w:eastAsia="Times New Roman" w:cs="Times New Roman"/>
          <w:sz w:val="28"/>
          <w:szCs w:val="28"/>
        </w:rPr>
        <w:pPrChange w:id="944" w:author="Карина Гареева" w:date="2025-12-25T00:30:16Z">
          <w:pPr>
            <w:numPr>
              <w:ilvl w:val="-1"/>
              <w:numId w:val="0"/>
            </w:numPr>
            <w:shd w:val="clear" w:fill="FFFFFF"/>
            <w:spacing w:before="0" w:after="0" w:line="360" w:lineRule="auto"/>
            <w:ind w:left="0" w:firstLine="720"/>
          </w:pPr>
        </w:pPrChange>
      </w:pPr>
      <w:r>
        <w:rPr>
          <w:rFonts w:ascii="Times New Roman" w:hAnsi="Times New Roman" w:eastAsia="Times New Roman" w:cs="Times New Roman"/>
          <w:color w:val="0F1115"/>
          <w:sz w:val="28"/>
          <w:szCs w:val="28"/>
          <w:rtl w:val="0"/>
        </w:rPr>
        <w:t>Строится парабола через эти точки</w:t>
      </w:r>
    </w:p>
    <w:p w14:paraId="000003DE">
      <w:pPr>
        <w:numPr>
          <w:ilvl w:val="-1"/>
          <w:numId w:val="0"/>
        </w:numPr>
        <w:shd w:val="clear" w:fill="FFFFFF"/>
        <w:spacing w:before="0" w:beforeLines="0" w:after="0" w:afterLines="0" w:line="360" w:lineRule="auto"/>
        <w:ind w:left="0" w:firstLine="720"/>
        <w:rPr>
          <w:rFonts w:ascii="Times New Roman" w:hAnsi="Times New Roman" w:eastAsia="Times New Roman" w:cs="Times New Roman"/>
          <w:sz w:val="28"/>
          <w:szCs w:val="28"/>
        </w:rPr>
        <w:pPrChange w:id="945" w:author="Карина Гареева" w:date="2025-12-25T00:30:16Z">
          <w:pPr>
            <w:numPr>
              <w:ilvl w:val="-1"/>
              <w:numId w:val="0"/>
            </w:numPr>
            <w:shd w:val="clear" w:fill="FFFFFF"/>
            <w:spacing w:before="0" w:after="0" w:line="360" w:lineRule="auto"/>
            <w:ind w:left="0" w:firstLine="720"/>
          </w:pPr>
        </w:pPrChange>
      </w:pPr>
      <w:r>
        <w:rPr>
          <w:rFonts w:ascii="Times New Roman" w:hAnsi="Times New Roman" w:eastAsia="Times New Roman" w:cs="Times New Roman"/>
          <w:color w:val="0F1115"/>
          <w:sz w:val="28"/>
          <w:szCs w:val="28"/>
          <w:rtl w:val="0"/>
        </w:rPr>
        <w:t>Находится точное положение вершины параболы (дробный индекс)</w:t>
      </w:r>
    </w:p>
    <w:p w14:paraId="000003DF">
      <w:pPr>
        <w:numPr>
          <w:ilvl w:val="-1"/>
          <w:numId w:val="0"/>
        </w:numPr>
        <w:shd w:val="clear" w:fill="FFFFFF"/>
        <w:spacing w:before="0" w:beforeLines="0" w:after="0" w:afterLines="0" w:line="360" w:lineRule="auto"/>
        <w:ind w:left="0" w:firstLine="720"/>
        <w:rPr>
          <w:rFonts w:ascii="Times New Roman" w:hAnsi="Times New Roman" w:eastAsia="Times New Roman" w:cs="Times New Roman"/>
          <w:sz w:val="28"/>
          <w:szCs w:val="28"/>
        </w:rPr>
        <w:pPrChange w:id="946" w:author="Карина Гареева" w:date="2025-12-25T00:30:16Z">
          <w:pPr>
            <w:numPr>
              <w:ilvl w:val="-1"/>
              <w:numId w:val="0"/>
            </w:numPr>
            <w:shd w:val="clear" w:fill="FFFFFF"/>
            <w:spacing w:before="0" w:after="0" w:line="360" w:lineRule="auto"/>
            <w:ind w:left="0" w:firstLine="720"/>
          </w:pPr>
        </w:pPrChange>
      </w:pPr>
      <w:r>
        <w:rPr>
          <w:rFonts w:ascii="Times New Roman" w:hAnsi="Times New Roman" w:eastAsia="Times New Roman" w:cs="Times New Roman"/>
          <w:color w:val="0F1115"/>
          <w:sz w:val="28"/>
          <w:szCs w:val="28"/>
          <w:rtl w:val="0"/>
        </w:rPr>
        <w:t>Уточненная частота: fineFreq = (k + delta) × deltaF</w:t>
      </w:r>
    </w:p>
    <w:p w14:paraId="000003E1">
      <w:pPr>
        <w:shd w:val="clear" w:fill="FFFFFF"/>
        <w:spacing w:before="0" w:beforeLines="0" w:after="0" w:afterLines="0" w:line="360" w:lineRule="auto"/>
        <w:rPr>
          <w:rFonts w:ascii="Courier New" w:hAnsi="Courier New" w:eastAsia="Courier New" w:cs="Courier New"/>
          <w:sz w:val="21"/>
          <w:szCs w:val="21"/>
        </w:rPr>
        <w:pPrChange w:id="947" w:author="Карина Гареева" w:date="2025-12-25T00:30:16Z">
          <w:pPr>
            <w:shd w:val="clear" w:fill="FFFFFF"/>
            <w:spacing w:before="0" w:after="0" w:line="360" w:lineRule="auto"/>
          </w:pPr>
        </w:pPrChange>
      </w:pPr>
    </w:p>
    <w:p w14:paraId="000003E3">
      <w:pPr>
        <w:shd w:val="clear" w:fill="FFFFFF"/>
        <w:spacing w:before="0" w:beforeLines="0" w:after="0" w:afterLines="0" w:line="360" w:lineRule="auto"/>
        <w:rPr>
          <w:rFonts w:ascii="Courier New" w:hAnsi="Courier New" w:eastAsia="Courier New" w:cs="Courier New"/>
          <w:sz w:val="24"/>
          <w:szCs w:val="24"/>
        </w:rPr>
        <w:pPrChange w:id="948" w:author="Карина Гареева" w:date="2025-12-25T00:30:16Z">
          <w:pPr>
            <w:shd w:val="clear" w:fill="FFFFFF"/>
            <w:spacing w:before="0" w:after="0" w:line="360" w:lineRule="auto"/>
          </w:pPr>
        </w:pPrChange>
      </w:pPr>
      <w:r>
        <w:rPr>
          <w:rFonts w:ascii="Courier New" w:hAnsi="Courier New" w:eastAsia="Courier New" w:cs="Courier New"/>
          <w:sz w:val="21"/>
          <w:szCs w:val="21"/>
          <w:rtl w:val="0"/>
        </w:rPr>
        <w:t xml:space="preserve"> </w:t>
      </w:r>
      <w:r>
        <w:rPr>
          <w:rFonts w:ascii="Courier New" w:hAnsi="Courier New" w:eastAsia="Courier New" w:cs="Courier New"/>
          <w:sz w:val="24"/>
          <w:szCs w:val="24"/>
          <w:rtl w:val="0"/>
        </w:rPr>
        <w:t xml:space="preserve"> double fineFreq = parabolic_interpolation(hps, maxHpsIdx, half) * deltaF;</w:t>
      </w:r>
    </w:p>
    <w:p w14:paraId="000003E4">
      <w:pPr>
        <w:shd w:val="clear" w:fill="FFFFFF"/>
        <w:spacing w:before="0" w:beforeLines="0" w:after="0" w:afterLines="0" w:line="360" w:lineRule="auto"/>
        <w:rPr>
          <w:rFonts w:ascii="Courier New" w:hAnsi="Courier New" w:eastAsia="Courier New" w:cs="Courier New"/>
          <w:sz w:val="24"/>
          <w:szCs w:val="24"/>
        </w:rPr>
        <w:pPrChange w:id="94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double parabolic_interpolation(const double *mag, int k, int Nhalf) {</w:t>
      </w:r>
    </w:p>
    <w:p w14:paraId="000003E6">
      <w:pPr>
        <w:shd w:val="clear" w:fill="FFFFFF"/>
        <w:spacing w:before="0" w:beforeLines="0" w:after="0" w:afterLines="0" w:line="360" w:lineRule="auto"/>
        <w:rPr>
          <w:rFonts w:ascii="Courier New" w:hAnsi="Courier New" w:eastAsia="Courier New" w:cs="Courier New"/>
          <w:sz w:val="24"/>
          <w:szCs w:val="24"/>
        </w:rPr>
        <w:pPrChange w:id="95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(k &lt;= 0 || k &gt;= Nhalf - 1) return (double)k;</w:t>
      </w:r>
    </w:p>
    <w:p w14:paraId="000003E7">
      <w:pPr>
        <w:shd w:val="clear" w:fill="FFFFFF"/>
        <w:spacing w:before="0" w:beforeLines="0" w:after="0" w:afterLines="0" w:line="360" w:lineRule="auto"/>
        <w:rPr>
          <w:rFonts w:ascii="Courier New" w:hAnsi="Courier New" w:eastAsia="Courier New" w:cs="Courier New"/>
          <w:sz w:val="24"/>
          <w:szCs w:val="24"/>
        </w:rPr>
        <w:pPrChange w:id="95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alpha = mag[k - 1];</w:t>
      </w:r>
    </w:p>
    <w:p w14:paraId="000003E8">
      <w:pPr>
        <w:shd w:val="clear" w:fill="FFFFFF"/>
        <w:spacing w:before="0" w:beforeLines="0" w:after="0" w:afterLines="0" w:line="360" w:lineRule="auto"/>
        <w:rPr>
          <w:rFonts w:ascii="Courier New" w:hAnsi="Courier New" w:eastAsia="Courier New" w:cs="Courier New"/>
          <w:sz w:val="24"/>
          <w:szCs w:val="24"/>
        </w:rPr>
        <w:pPrChange w:id="95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beta = mag[k];</w:t>
      </w:r>
    </w:p>
    <w:p w14:paraId="000003E9">
      <w:pPr>
        <w:shd w:val="clear" w:fill="FFFFFF"/>
        <w:spacing w:before="0" w:beforeLines="0" w:after="0" w:afterLines="0" w:line="360" w:lineRule="auto"/>
        <w:rPr>
          <w:rFonts w:ascii="Courier New" w:hAnsi="Courier New" w:eastAsia="Courier New" w:cs="Courier New"/>
          <w:sz w:val="24"/>
          <w:szCs w:val="24"/>
        </w:rPr>
        <w:pPrChange w:id="95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gamma = mag[k + 1];</w:t>
      </w:r>
    </w:p>
    <w:p w14:paraId="000003EA">
      <w:pPr>
        <w:shd w:val="clear" w:fill="FFFFFF"/>
        <w:spacing w:before="0" w:beforeLines="0" w:after="0" w:afterLines="0" w:line="360" w:lineRule="auto"/>
        <w:rPr>
          <w:rFonts w:ascii="Courier New" w:hAnsi="Courier New" w:eastAsia="Courier New" w:cs="Courier New"/>
          <w:sz w:val="24"/>
          <w:szCs w:val="24"/>
        </w:rPr>
        <w:pPrChange w:id="95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denom = alpha - 2.0 * beta + gamma;</w:t>
      </w:r>
    </w:p>
    <w:p w14:paraId="000003EB">
      <w:pPr>
        <w:shd w:val="clear" w:fill="FFFFFF"/>
        <w:spacing w:before="0" w:beforeLines="0" w:after="0" w:afterLines="0" w:line="360" w:lineRule="auto"/>
        <w:rPr>
          <w:rFonts w:ascii="Courier New" w:hAnsi="Courier New" w:eastAsia="Courier New" w:cs="Courier New"/>
          <w:sz w:val="24"/>
          <w:szCs w:val="24"/>
        </w:rPr>
        <w:pPrChange w:id="95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EC">
      <w:pPr>
        <w:shd w:val="clear" w:fill="FFFFFF"/>
        <w:spacing w:before="0" w:beforeLines="0" w:after="0" w:afterLines="0" w:line="360" w:lineRule="auto"/>
        <w:rPr>
          <w:rFonts w:ascii="Courier New" w:hAnsi="Courier New" w:eastAsia="Courier New" w:cs="Courier New"/>
          <w:sz w:val="24"/>
          <w:szCs w:val="24"/>
        </w:rPr>
        <w:pPrChange w:id="95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(fabs(denom) &lt; 1e-12) return (double)k;</w:t>
      </w:r>
    </w:p>
    <w:p w14:paraId="000003ED">
      <w:pPr>
        <w:shd w:val="clear" w:fill="FFFFFF"/>
        <w:spacing w:before="0" w:beforeLines="0" w:after="0" w:afterLines="0" w:line="360" w:lineRule="auto"/>
        <w:rPr>
          <w:rFonts w:ascii="Courier New" w:hAnsi="Courier New" w:eastAsia="Courier New" w:cs="Courier New"/>
          <w:sz w:val="24"/>
          <w:szCs w:val="24"/>
        </w:rPr>
        <w:pPrChange w:id="95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return k + 0.5 * (alpha - gamma) / denom;</w:t>
      </w:r>
    </w:p>
    <w:p w14:paraId="000003EF">
      <w:pPr>
        <w:shd w:val="clear" w:fill="FFFFFF"/>
        <w:spacing w:before="0" w:beforeLines="0" w:after="0" w:afterLines="0" w:line="360" w:lineRule="auto"/>
        <w:rPr>
          <w:rFonts w:ascii="Courier New" w:hAnsi="Courier New" w:eastAsia="Courier New" w:cs="Courier New"/>
          <w:sz w:val="24"/>
          <w:szCs w:val="24"/>
        </w:rPr>
        <w:pPrChange w:id="95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w:t>
      </w:r>
    </w:p>
    <w:p w14:paraId="000003F0">
      <w:pPr>
        <w:shd w:val="clear" w:fill="FFFFFF"/>
        <w:spacing w:before="0" w:beforeLines="0" w:after="0" w:afterLines="0" w:line="360" w:lineRule="auto"/>
        <w:rPr>
          <w:rFonts w:ascii="Courier New" w:hAnsi="Courier New" w:eastAsia="Courier New" w:cs="Courier New"/>
          <w:sz w:val="24"/>
          <w:szCs w:val="24"/>
        </w:rPr>
        <w:pPrChange w:id="95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double to_dbfs(double rms, double fullscale) {</w:t>
      </w:r>
    </w:p>
    <w:p w14:paraId="000003F1">
      <w:pPr>
        <w:shd w:val="clear" w:fill="FFFFFF"/>
        <w:spacing w:before="0" w:beforeLines="0" w:after="0" w:afterLines="0" w:line="360" w:lineRule="auto"/>
        <w:rPr>
          <w:rFonts w:ascii="Courier New" w:hAnsi="Courier New" w:eastAsia="Courier New" w:cs="Courier New"/>
          <w:sz w:val="24"/>
          <w:szCs w:val="24"/>
        </w:rPr>
        <w:pPrChange w:id="96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return 20.0 * log10((rms + 1e-12) / fullscale);</w:t>
      </w:r>
    </w:p>
    <w:p w14:paraId="000003F2">
      <w:pPr>
        <w:shd w:val="clear" w:fill="FFFFFF"/>
        <w:spacing w:before="0" w:beforeLines="0" w:after="0" w:afterLines="0" w:line="360" w:lineRule="auto"/>
        <w:rPr>
          <w:rFonts w:ascii="Courier New" w:hAnsi="Courier New" w:eastAsia="Courier New" w:cs="Courier New"/>
          <w:sz w:val="24"/>
          <w:szCs w:val="24"/>
        </w:rPr>
        <w:pPrChange w:id="96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w:t>
      </w:r>
    </w:p>
    <w:p w14:paraId="000003F3">
      <w:pPr>
        <w:shd w:val="clear" w:fill="FFFFFF"/>
        <w:spacing w:before="0" w:beforeLines="0" w:after="0" w:afterLines="0" w:line="360" w:lineRule="auto"/>
        <w:rPr>
          <w:rFonts w:ascii="Courier New" w:hAnsi="Courier New" w:eastAsia="Courier New" w:cs="Courier New"/>
          <w:sz w:val="21"/>
          <w:szCs w:val="21"/>
        </w:rPr>
        <w:pPrChange w:id="962" w:author="Карина Гареева" w:date="2025-12-25T00:30:16Z">
          <w:pPr>
            <w:shd w:val="clear" w:fill="FFFFFF"/>
            <w:spacing w:before="0" w:after="0" w:line="360" w:lineRule="auto"/>
          </w:pPr>
        </w:pPrChange>
      </w:pPr>
    </w:p>
    <w:p w14:paraId="000003F4">
      <w:pPr>
        <w:keepNext w:val="0"/>
        <w:keepLines w:val="0"/>
        <w:shd w:val="clear" w:fill="FFFFFF"/>
        <w:spacing w:before="0" w:beforeLines="0" w:after="0" w:afterLines="0" w:line="360" w:lineRule="auto"/>
        <w:rPr>
          <w:rFonts w:ascii="Times New Roman" w:hAnsi="Times New Roman" w:eastAsia="Times New Roman" w:cs="Times New Roman"/>
          <w:color w:val="0F1115"/>
          <w:sz w:val="28"/>
          <w:szCs w:val="28"/>
        </w:rPr>
        <w:pPrChange w:id="963" w:author="Карина Гареева" w:date="2025-12-25T00:30:16Z">
          <w:pPr>
            <w:keepNext w:val="0"/>
            <w:keepLines w:val="0"/>
            <w:shd w:val="clear" w:fill="FFFFFF"/>
            <w:spacing w:before="0" w:after="0"/>
          </w:pPr>
        </w:pPrChange>
      </w:pPr>
      <w:bookmarkStart w:id="141" w:name="_15oal0e1gx76" w:colFirst="0" w:colLast="0"/>
      <w:bookmarkEnd w:id="141"/>
      <w:r>
        <w:rPr>
          <w:rFonts w:ascii="Times New Roman" w:hAnsi="Times New Roman" w:eastAsia="Times New Roman" w:cs="Times New Roman"/>
          <w:color w:val="0F1115"/>
          <w:sz w:val="28"/>
          <w:szCs w:val="28"/>
          <w:rtl w:val="0"/>
        </w:rPr>
        <w:t>6.3. Медианная фильтрация</w:t>
      </w:r>
    </w:p>
    <w:p w14:paraId="000003F5">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964"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Создается массив из 7 последних измерений</w:t>
      </w:r>
    </w:p>
    <w:p w14:paraId="000003F6">
      <w:pPr>
        <w:numPr>
          <w:ilvl w:val="-1"/>
          <w:numId w:val="0"/>
        </w:numPr>
        <w:shd w:val="clear" w:fill="FFFFFF"/>
        <w:spacing w:before="0" w:beforeLines="0" w:after="0" w:afterLines="0" w:line="360" w:lineRule="auto"/>
        <w:ind w:left="360" w:firstLine="0"/>
        <w:jc w:val="both"/>
        <w:rPr>
          <w:rFonts w:ascii="Times New Roman" w:hAnsi="Times New Roman" w:eastAsia="Times New Roman" w:cs="Times New Roman"/>
          <w:sz w:val="28"/>
          <w:szCs w:val="28"/>
        </w:rPr>
        <w:pPrChange w:id="965" w:author="Карина Гареева" w:date="2025-12-25T00:30:16Z">
          <w:pPr>
            <w:numPr>
              <w:ilvl w:val="-1"/>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При каждом новом измерении массив сортируется</w:t>
      </w:r>
    </w:p>
    <w:p w14:paraId="2F5C67B2">
      <w:pPr>
        <w:numPr>
          <w:ilvl w:val="0"/>
          <w:numId w:val="0"/>
        </w:numPr>
        <w:shd w:val="clear" w:fill="FFFFFF"/>
        <w:spacing w:before="0" w:beforeLines="0" w:after="0" w:afterLines="0" w:line="360" w:lineRule="auto"/>
        <w:ind w:left="360" w:firstLine="0"/>
        <w:jc w:val="both"/>
        <w:rPr>
          <w:rFonts w:hint="default" w:ascii="Times New Roman" w:hAnsi="Times New Roman" w:eastAsia="Times New Roman" w:cs="Times New Roman"/>
          <w:color w:val="0F1115"/>
          <w:sz w:val="28"/>
          <w:szCs w:val="28"/>
          <w:lang w:val="ru-RU"/>
        </w:rPr>
        <w:pPrChange w:id="966" w:author="Карина Гареева" w:date="2025-12-25T00:30:16Z">
          <w:pPr>
            <w:numPr>
              <w:ilvl w:val="0"/>
              <w:numId w:val="0"/>
            </w:numPr>
            <w:shd w:val="clear" w:fill="FFFFFF"/>
            <w:spacing w:before="0" w:after="0" w:line="360" w:lineRule="auto"/>
            <w:ind w:left="360" w:firstLine="0"/>
            <w:jc w:val="both"/>
          </w:pPr>
        </w:pPrChange>
      </w:pPr>
      <w:r>
        <w:rPr>
          <w:rFonts w:ascii="Times New Roman" w:hAnsi="Times New Roman" w:eastAsia="Times New Roman" w:cs="Times New Roman"/>
          <w:color w:val="0F1115"/>
          <w:sz w:val="28"/>
          <w:szCs w:val="28"/>
          <w:rtl w:val="0"/>
        </w:rPr>
        <w:t>Возвращается медианное значение (середина отсортированного массива)</w:t>
      </w:r>
      <w:r>
        <w:rPr>
          <w:rFonts w:hint="default" w:ascii="Times New Roman" w:hAnsi="Times New Roman" w:eastAsia="Times New Roman" w:cs="Times New Roman"/>
          <w:color w:val="0F1115"/>
          <w:sz w:val="28"/>
          <w:szCs w:val="28"/>
          <w:rtl w:val="0"/>
          <w:lang w:val="ru-RU"/>
        </w:rPr>
        <w:t>. Это делается для п</w:t>
      </w:r>
      <w:r>
        <w:rPr>
          <w:rFonts w:ascii="Times New Roman" w:hAnsi="Times New Roman" w:eastAsia="Times New Roman" w:cs="Times New Roman"/>
          <w:color w:val="0F1115"/>
          <w:sz w:val="28"/>
          <w:szCs w:val="28"/>
          <w:rtl w:val="0"/>
        </w:rPr>
        <w:t>одавлени</w:t>
      </w:r>
      <w:r>
        <w:rPr>
          <w:rFonts w:ascii="Times New Roman" w:hAnsi="Times New Roman" w:eastAsia="Times New Roman" w:cs="Times New Roman"/>
          <w:color w:val="0F1115"/>
          <w:sz w:val="28"/>
          <w:szCs w:val="28"/>
          <w:rtl w:val="0"/>
          <w:lang w:val="ru-RU"/>
        </w:rPr>
        <w:t>я</w:t>
      </w:r>
      <w:r>
        <w:rPr>
          <w:rFonts w:hint="default" w:ascii="Times New Roman" w:hAnsi="Times New Roman" w:eastAsia="Times New Roman" w:cs="Times New Roman"/>
          <w:color w:val="0F1115"/>
          <w:sz w:val="28"/>
          <w:szCs w:val="28"/>
          <w:rtl w:val="0"/>
          <w:lang w:val="ru-RU"/>
        </w:rPr>
        <w:t xml:space="preserve"> </w:t>
      </w:r>
      <w:r>
        <w:rPr>
          <w:rFonts w:ascii="Times New Roman" w:hAnsi="Times New Roman" w:eastAsia="Times New Roman" w:cs="Times New Roman"/>
          <w:color w:val="0F1115"/>
          <w:sz w:val="28"/>
          <w:szCs w:val="28"/>
          <w:rtl w:val="0"/>
        </w:rPr>
        <w:t>случайных выбросов</w:t>
      </w:r>
      <w:r>
        <w:rPr>
          <w:rFonts w:hint="default" w:ascii="Times New Roman" w:hAnsi="Times New Roman" w:eastAsia="Times New Roman" w:cs="Times New Roman"/>
          <w:color w:val="0F1115"/>
          <w:sz w:val="28"/>
          <w:szCs w:val="28"/>
          <w:rtl w:val="0"/>
          <w:lang w:val="ru-RU"/>
        </w:rPr>
        <w:t>, с</w:t>
      </w:r>
      <w:r>
        <w:rPr>
          <w:rFonts w:ascii="Times New Roman" w:hAnsi="Times New Roman" w:eastAsia="Times New Roman" w:cs="Times New Roman"/>
          <w:color w:val="0F1115"/>
          <w:sz w:val="28"/>
          <w:szCs w:val="28"/>
          <w:rtl w:val="0"/>
        </w:rPr>
        <w:t>глаживани</w:t>
      </w:r>
      <w:r>
        <w:rPr>
          <w:rFonts w:ascii="Times New Roman" w:hAnsi="Times New Roman" w:eastAsia="Times New Roman" w:cs="Times New Roman"/>
          <w:color w:val="0F1115"/>
          <w:sz w:val="28"/>
          <w:szCs w:val="28"/>
          <w:rtl w:val="0"/>
          <w:lang w:val="ru-RU"/>
        </w:rPr>
        <w:t>я</w:t>
      </w:r>
      <w:r>
        <w:rPr>
          <w:rFonts w:ascii="Times New Roman" w:hAnsi="Times New Roman" w:eastAsia="Times New Roman" w:cs="Times New Roman"/>
          <w:color w:val="0F1115"/>
          <w:sz w:val="28"/>
          <w:szCs w:val="28"/>
          <w:rtl w:val="0"/>
        </w:rPr>
        <w:t xml:space="preserve"> результатов</w:t>
      </w:r>
      <w:r>
        <w:rPr>
          <w:rFonts w:hint="default" w:ascii="Times New Roman" w:hAnsi="Times New Roman" w:eastAsia="Times New Roman" w:cs="Times New Roman"/>
          <w:color w:val="0F1115"/>
          <w:sz w:val="28"/>
          <w:szCs w:val="28"/>
          <w:rtl w:val="0"/>
          <w:lang w:val="ru-RU"/>
        </w:rPr>
        <w:t>, о</w:t>
      </w:r>
      <w:r>
        <w:rPr>
          <w:rFonts w:ascii="Times New Roman" w:hAnsi="Times New Roman" w:eastAsia="Times New Roman" w:cs="Times New Roman"/>
          <w:color w:val="0F1115"/>
          <w:sz w:val="28"/>
          <w:szCs w:val="28"/>
          <w:rtl w:val="0"/>
        </w:rPr>
        <w:t>бнаружени</w:t>
      </w:r>
      <w:r>
        <w:rPr>
          <w:rFonts w:ascii="Times New Roman" w:hAnsi="Times New Roman" w:eastAsia="Times New Roman" w:cs="Times New Roman"/>
          <w:color w:val="0F1115"/>
          <w:sz w:val="28"/>
          <w:szCs w:val="28"/>
          <w:rtl w:val="0"/>
          <w:lang w:val="ru-RU"/>
        </w:rPr>
        <w:t>я</w:t>
      </w:r>
      <w:r>
        <w:rPr>
          <w:rFonts w:ascii="Times New Roman" w:hAnsi="Times New Roman" w:eastAsia="Times New Roman" w:cs="Times New Roman"/>
          <w:color w:val="0F1115"/>
          <w:sz w:val="28"/>
          <w:szCs w:val="28"/>
          <w:rtl w:val="0"/>
        </w:rPr>
        <w:t xml:space="preserve"> смены струны (резкое изменение &gt;20 Гц)</w:t>
      </w:r>
      <w:r>
        <w:rPr>
          <w:rFonts w:hint="default" w:ascii="Times New Roman" w:hAnsi="Times New Roman" w:eastAsia="Times New Roman" w:cs="Times New Roman"/>
          <w:color w:val="0F1115"/>
          <w:sz w:val="28"/>
          <w:szCs w:val="28"/>
          <w:rtl w:val="0"/>
          <w:lang w:val="ru-RU"/>
        </w:rPr>
        <w:t>.</w:t>
      </w:r>
    </w:p>
    <w:p w14:paraId="000003FB">
      <w:pPr>
        <w:spacing w:before="0" w:beforeLines="0" w:after="0" w:afterLines="0" w:line="360" w:lineRule="auto"/>
        <w:pPrChange w:id="967" w:author="Карина Гареева" w:date="2025-12-25T00:30:16Z">
          <w:pPr>
            <w:spacing w:before="0" w:after="0" w:line="360" w:lineRule="auto"/>
          </w:pPr>
        </w:pPrChange>
      </w:pPr>
    </w:p>
    <w:p w14:paraId="000003FC">
      <w:pPr>
        <w:shd w:val="clear" w:fill="FFFFFF"/>
        <w:spacing w:before="0" w:beforeLines="0" w:after="0" w:afterLines="0" w:line="360" w:lineRule="auto"/>
        <w:rPr>
          <w:rFonts w:ascii="Courier New" w:hAnsi="Courier New" w:eastAsia="Courier New" w:cs="Courier New"/>
          <w:sz w:val="24"/>
          <w:szCs w:val="24"/>
        </w:rPr>
        <w:pPrChange w:id="96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stableFreq = medianFilter(fineFreq);</w:t>
      </w:r>
    </w:p>
    <w:p w14:paraId="000003FD">
      <w:pPr>
        <w:shd w:val="clear" w:fill="FFFFFF"/>
        <w:spacing w:before="0" w:beforeLines="0" w:after="0" w:afterLines="0" w:line="360" w:lineRule="auto"/>
        <w:rPr>
          <w:rFonts w:ascii="Courier New" w:hAnsi="Courier New" w:eastAsia="Courier New" w:cs="Courier New"/>
          <w:sz w:val="24"/>
          <w:szCs w:val="24"/>
        </w:rPr>
        <w:pPrChange w:id="96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3FE">
      <w:pPr>
        <w:shd w:val="clear" w:fill="FFFFFF"/>
        <w:spacing w:before="0" w:beforeLines="0" w:after="0" w:afterLines="0" w:line="360" w:lineRule="auto"/>
        <w:rPr>
          <w:rFonts w:ascii="Courier New" w:hAnsi="Courier New" w:eastAsia="Courier New" w:cs="Courier New"/>
          <w:sz w:val="24"/>
          <w:szCs w:val="24"/>
        </w:rPr>
        <w:pPrChange w:id="97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int detectedString = detectString(stableFreq);</w:t>
      </w:r>
    </w:p>
    <w:p w14:paraId="000003FF">
      <w:pPr>
        <w:shd w:val="clear" w:fill="FFFFFF"/>
        <w:spacing w:before="0" w:beforeLines="0" w:after="0" w:afterLines="0" w:line="360" w:lineRule="auto"/>
        <w:rPr>
          <w:rFonts w:ascii="Courier New" w:hAnsi="Courier New" w:eastAsia="Courier New" w:cs="Courier New"/>
          <w:sz w:val="24"/>
          <w:szCs w:val="24"/>
        </w:rPr>
        <w:pPrChange w:id="97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String tuningAdvice = "";</w:t>
      </w:r>
    </w:p>
    <w:p w14:paraId="00000400">
      <w:pPr>
        <w:shd w:val="clear" w:fill="FFFFFF"/>
        <w:spacing w:before="0" w:beforeLines="0" w:after="0" w:afterLines="0" w:line="360" w:lineRule="auto"/>
        <w:rPr>
          <w:rFonts w:ascii="Courier New" w:hAnsi="Courier New" w:eastAsia="Courier New" w:cs="Courier New"/>
          <w:sz w:val="24"/>
          <w:szCs w:val="24"/>
        </w:rPr>
        <w:pPrChange w:id="97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freqDiff = 0;</w:t>
      </w:r>
    </w:p>
    <w:p w14:paraId="00000401">
      <w:pPr>
        <w:shd w:val="clear" w:fill="FFFFFF"/>
        <w:spacing w:before="0" w:beforeLines="0" w:after="0" w:afterLines="0" w:line="360" w:lineRule="auto"/>
        <w:rPr>
          <w:rFonts w:ascii="Courier New" w:hAnsi="Courier New" w:eastAsia="Courier New" w:cs="Courier New"/>
          <w:sz w:val="24"/>
          <w:szCs w:val="24"/>
        </w:rPr>
        <w:pPrChange w:id="97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02">
      <w:pPr>
        <w:shd w:val="clear" w:fill="FFFFFF"/>
        <w:spacing w:before="0" w:beforeLines="0" w:after="0" w:afterLines="0" w:line="360" w:lineRule="auto"/>
        <w:rPr>
          <w:rFonts w:ascii="Courier New" w:hAnsi="Courier New" w:eastAsia="Courier New" w:cs="Courier New"/>
          <w:sz w:val="24"/>
          <w:szCs w:val="24"/>
        </w:rPr>
        <w:pPrChange w:id="97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(detectedString &gt;= 0) {</w:t>
      </w:r>
    </w:p>
    <w:p w14:paraId="00000403">
      <w:pPr>
        <w:shd w:val="clear" w:fill="FFFFFF"/>
        <w:spacing w:before="0" w:beforeLines="0" w:after="0" w:afterLines="0" w:line="360" w:lineRule="auto"/>
        <w:rPr>
          <w:rFonts w:ascii="Courier New" w:hAnsi="Courier New" w:eastAsia="Courier New" w:cs="Courier New"/>
          <w:sz w:val="24"/>
          <w:szCs w:val="24"/>
        </w:rPr>
        <w:pPrChange w:id="97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freqDiff = stableFreq - CLASSIC_TUNING[detectedString].freq;</w:t>
      </w:r>
    </w:p>
    <w:p w14:paraId="00000404">
      <w:pPr>
        <w:shd w:val="clear" w:fill="FFFFFF"/>
        <w:spacing w:before="0" w:beforeLines="0" w:after="0" w:afterLines="0" w:line="360" w:lineRule="auto"/>
        <w:rPr>
          <w:rFonts w:ascii="Courier New" w:hAnsi="Courier New" w:eastAsia="Courier New" w:cs="Courier New"/>
          <w:sz w:val="24"/>
          <w:szCs w:val="24"/>
        </w:rPr>
        <w:pPrChange w:id="97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tuningAdvice = getTuningAdvice(stableFreq, CLASSIC_TUNING[detectedString].freq);</w:t>
      </w:r>
    </w:p>
    <w:p w14:paraId="00000405">
      <w:pPr>
        <w:shd w:val="clear" w:fill="FFFFFF"/>
        <w:spacing w:before="0" w:beforeLines="0" w:after="0" w:afterLines="0" w:line="360" w:lineRule="auto"/>
        <w:rPr>
          <w:rFonts w:ascii="Courier New" w:hAnsi="Courier New" w:eastAsia="Courier New" w:cs="Courier New"/>
          <w:sz w:val="24"/>
          <w:szCs w:val="24"/>
        </w:rPr>
        <w:pPrChange w:id="97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06">
      <w:pPr>
        <w:shd w:val="clear" w:fill="FFFFFF"/>
        <w:spacing w:before="0" w:beforeLines="0" w:after="0" w:afterLines="0" w:line="360" w:lineRule="auto"/>
        <w:rPr>
          <w:rFonts w:ascii="Courier New" w:hAnsi="Courier New" w:eastAsia="Courier New" w:cs="Courier New"/>
          <w:sz w:val="24"/>
          <w:szCs w:val="24"/>
        </w:rPr>
        <w:pPrChange w:id="97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07">
      <w:pPr>
        <w:shd w:val="clear" w:fill="FFFFFF"/>
        <w:spacing w:before="0" w:beforeLines="0" w:after="0" w:afterLines="0" w:line="360" w:lineRule="auto"/>
        <w:rPr>
          <w:rFonts w:ascii="Courier New" w:hAnsi="Courier New" w:eastAsia="Courier New" w:cs="Courier New"/>
          <w:sz w:val="24"/>
          <w:szCs w:val="24"/>
        </w:rPr>
        <w:pPrChange w:id="97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double medianFilter(double newFreq) {</w:t>
      </w:r>
    </w:p>
    <w:p w14:paraId="00000408">
      <w:pPr>
        <w:shd w:val="clear" w:fill="FFFFFF"/>
        <w:spacing w:before="0" w:beforeLines="0" w:after="0" w:afterLines="0" w:line="360" w:lineRule="auto"/>
        <w:rPr>
          <w:rFonts w:ascii="Courier New" w:hAnsi="Courier New" w:eastAsia="Courier New" w:cs="Courier New"/>
          <w:sz w:val="24"/>
          <w:szCs w:val="24"/>
        </w:rPr>
        <w:pPrChange w:id="98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static int initialized = 0;</w:t>
      </w:r>
    </w:p>
    <w:p w14:paraId="00000409">
      <w:pPr>
        <w:shd w:val="clear" w:fill="FFFFFF"/>
        <w:spacing w:before="0" w:beforeLines="0" w:after="0" w:afterLines="0" w:line="360" w:lineRule="auto"/>
        <w:rPr>
          <w:rFonts w:ascii="Courier New" w:hAnsi="Courier New" w:eastAsia="Courier New" w:cs="Courier New"/>
          <w:sz w:val="24"/>
          <w:szCs w:val="24"/>
        </w:rPr>
        <w:pPrChange w:id="98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static double lastValidFreq = 0;</w:t>
      </w:r>
    </w:p>
    <w:p w14:paraId="0000040A">
      <w:pPr>
        <w:shd w:val="clear" w:fill="FFFFFF"/>
        <w:spacing w:before="0" w:beforeLines="0" w:after="0" w:afterLines="0" w:line="360" w:lineRule="auto"/>
        <w:rPr>
          <w:rFonts w:ascii="Courier New" w:hAnsi="Courier New" w:eastAsia="Courier New" w:cs="Courier New"/>
          <w:sz w:val="24"/>
          <w:szCs w:val="24"/>
        </w:rPr>
        <w:pPrChange w:id="98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0B">
      <w:pPr>
        <w:shd w:val="clear" w:fill="FFFFFF"/>
        <w:spacing w:before="0" w:beforeLines="0" w:after="0" w:afterLines="0" w:line="360" w:lineRule="auto"/>
        <w:rPr>
          <w:rFonts w:ascii="Courier New" w:hAnsi="Courier New" w:eastAsia="Courier New" w:cs="Courier New"/>
          <w:sz w:val="24"/>
          <w:szCs w:val="24"/>
        </w:rPr>
        <w:pPrChange w:id="98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 скользящее среднее</w:t>
      </w:r>
    </w:p>
    <w:p w14:paraId="0000040C">
      <w:pPr>
        <w:shd w:val="clear" w:fill="FFFFFF"/>
        <w:spacing w:before="0" w:beforeLines="0" w:after="0" w:afterLines="0" w:line="360" w:lineRule="auto"/>
        <w:rPr>
          <w:rFonts w:ascii="Courier New" w:hAnsi="Courier New" w:eastAsia="Courier New" w:cs="Courier New"/>
          <w:sz w:val="24"/>
          <w:szCs w:val="24"/>
        </w:rPr>
        <w:pPrChange w:id="98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(initialized &lt; MEDIAN_SIZE) {</w:t>
      </w:r>
    </w:p>
    <w:p w14:paraId="0000040D">
      <w:pPr>
        <w:shd w:val="clear" w:fill="FFFFFF"/>
        <w:spacing w:before="0" w:beforeLines="0" w:after="0" w:afterLines="0" w:line="360" w:lineRule="auto"/>
        <w:rPr>
          <w:rFonts w:ascii="Courier New" w:hAnsi="Courier New" w:eastAsia="Courier New" w:cs="Courier New"/>
          <w:sz w:val="24"/>
          <w:szCs w:val="24"/>
        </w:rPr>
        <w:pPrChange w:id="98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freqHistory[initialized] = newFreq;</w:t>
      </w:r>
    </w:p>
    <w:p w14:paraId="0000040E">
      <w:pPr>
        <w:shd w:val="clear" w:fill="FFFFFF"/>
        <w:spacing w:before="0" w:beforeLines="0" w:after="0" w:afterLines="0" w:line="360" w:lineRule="auto"/>
        <w:rPr>
          <w:rFonts w:ascii="Courier New" w:hAnsi="Courier New" w:eastAsia="Courier New" w:cs="Courier New"/>
          <w:sz w:val="24"/>
          <w:szCs w:val="24"/>
        </w:rPr>
        <w:pPrChange w:id="98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initialized++;</w:t>
      </w:r>
    </w:p>
    <w:p w14:paraId="0000040F">
      <w:pPr>
        <w:shd w:val="clear" w:fill="FFFFFF"/>
        <w:spacing w:before="0" w:beforeLines="0" w:after="0" w:afterLines="0" w:line="360" w:lineRule="auto"/>
        <w:rPr>
          <w:rFonts w:ascii="Courier New" w:hAnsi="Courier New" w:eastAsia="Courier New" w:cs="Courier New"/>
          <w:sz w:val="24"/>
          <w:szCs w:val="24"/>
        </w:rPr>
        <w:pPrChange w:id="98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10">
      <w:pPr>
        <w:shd w:val="clear" w:fill="FFFFFF"/>
        <w:spacing w:before="0" w:beforeLines="0" w:after="0" w:afterLines="0" w:line="360" w:lineRule="auto"/>
        <w:rPr>
          <w:rFonts w:ascii="Courier New" w:hAnsi="Courier New" w:eastAsia="Courier New" w:cs="Courier New"/>
          <w:sz w:val="24"/>
          <w:szCs w:val="24"/>
        </w:rPr>
        <w:pPrChange w:id="98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 Среднее арифметическое для начала записи</w:t>
      </w:r>
    </w:p>
    <w:p w14:paraId="00000411">
      <w:pPr>
        <w:shd w:val="clear" w:fill="FFFFFF"/>
        <w:spacing w:before="0" w:beforeLines="0" w:after="0" w:afterLines="0" w:line="360" w:lineRule="auto"/>
        <w:rPr>
          <w:rFonts w:ascii="Courier New" w:hAnsi="Courier New" w:eastAsia="Courier New" w:cs="Courier New"/>
          <w:sz w:val="24"/>
          <w:szCs w:val="24"/>
        </w:rPr>
        <w:pPrChange w:id="98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sum = 0;</w:t>
      </w:r>
    </w:p>
    <w:p w14:paraId="00000412">
      <w:pPr>
        <w:shd w:val="clear" w:fill="FFFFFF"/>
        <w:spacing w:before="0" w:beforeLines="0" w:after="0" w:afterLines="0" w:line="360" w:lineRule="auto"/>
        <w:rPr>
          <w:rFonts w:ascii="Courier New" w:hAnsi="Courier New" w:eastAsia="Courier New" w:cs="Courier New"/>
          <w:sz w:val="24"/>
          <w:szCs w:val="24"/>
        </w:rPr>
        <w:pPrChange w:id="99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for(int i = 0; i &lt; initialized; i++) {</w:t>
      </w:r>
    </w:p>
    <w:p w14:paraId="00000413">
      <w:pPr>
        <w:shd w:val="clear" w:fill="FFFFFF"/>
        <w:spacing w:before="0" w:beforeLines="0" w:after="0" w:afterLines="0" w:line="360" w:lineRule="auto"/>
        <w:rPr>
          <w:rFonts w:ascii="Courier New" w:hAnsi="Courier New" w:eastAsia="Courier New" w:cs="Courier New"/>
          <w:sz w:val="24"/>
          <w:szCs w:val="24"/>
        </w:rPr>
        <w:pPrChange w:id="99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sum += freqHistory[i];</w:t>
      </w:r>
    </w:p>
    <w:p w14:paraId="00000414">
      <w:pPr>
        <w:shd w:val="clear" w:fill="FFFFFF"/>
        <w:spacing w:before="0" w:beforeLines="0" w:after="0" w:afterLines="0" w:line="360" w:lineRule="auto"/>
        <w:rPr>
          <w:rFonts w:ascii="Courier New" w:hAnsi="Courier New" w:eastAsia="Courier New" w:cs="Courier New"/>
          <w:sz w:val="24"/>
          <w:szCs w:val="24"/>
        </w:rPr>
        <w:pPrChange w:id="99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15">
      <w:pPr>
        <w:shd w:val="clear" w:fill="FFFFFF"/>
        <w:spacing w:before="0" w:beforeLines="0" w:after="0" w:afterLines="0" w:line="360" w:lineRule="auto"/>
        <w:rPr>
          <w:rFonts w:ascii="Courier New" w:hAnsi="Courier New" w:eastAsia="Courier New" w:cs="Courier New"/>
          <w:sz w:val="24"/>
          <w:szCs w:val="24"/>
        </w:rPr>
        <w:pPrChange w:id="99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lastValidFreq = sum / initialized;</w:t>
      </w:r>
    </w:p>
    <w:p w14:paraId="00000416">
      <w:pPr>
        <w:shd w:val="clear" w:fill="FFFFFF"/>
        <w:spacing w:before="0" w:beforeLines="0" w:after="0" w:afterLines="0" w:line="360" w:lineRule="auto"/>
        <w:rPr>
          <w:rFonts w:ascii="Courier New" w:hAnsi="Courier New" w:eastAsia="Courier New" w:cs="Courier New"/>
          <w:sz w:val="24"/>
          <w:szCs w:val="24"/>
        </w:rPr>
        <w:pPrChange w:id="99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17">
      <w:pPr>
        <w:shd w:val="clear" w:fill="FFFFFF"/>
        <w:spacing w:before="0" w:beforeLines="0" w:after="0" w:afterLines="0" w:line="360" w:lineRule="auto"/>
        <w:rPr>
          <w:rFonts w:ascii="Courier New" w:hAnsi="Courier New" w:eastAsia="Courier New" w:cs="Courier New"/>
          <w:sz w:val="24"/>
          <w:szCs w:val="24"/>
        </w:rPr>
        <w:pPrChange w:id="99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(initialized == MEDIAN_SIZE) {</w:t>
      </w:r>
    </w:p>
    <w:p w14:paraId="00000418">
      <w:pPr>
        <w:shd w:val="clear" w:fill="FFFFFF"/>
        <w:spacing w:before="0" w:beforeLines="0" w:after="0" w:afterLines="0" w:line="360" w:lineRule="auto"/>
        <w:rPr>
          <w:rFonts w:ascii="Courier New" w:hAnsi="Courier New" w:eastAsia="Courier New" w:cs="Courier New"/>
          <w:sz w:val="24"/>
          <w:szCs w:val="24"/>
        </w:rPr>
        <w:pPrChange w:id="99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Serial.print("Filter initialized. Initial median: ");</w:t>
      </w:r>
    </w:p>
    <w:p w14:paraId="00000419">
      <w:pPr>
        <w:shd w:val="clear" w:fill="FFFFFF"/>
        <w:spacing w:before="0" w:beforeLines="0" w:after="0" w:afterLines="0" w:line="360" w:lineRule="auto"/>
        <w:rPr>
          <w:rFonts w:ascii="Courier New" w:hAnsi="Courier New" w:eastAsia="Courier New" w:cs="Courier New"/>
          <w:sz w:val="24"/>
          <w:szCs w:val="24"/>
        </w:rPr>
        <w:pPrChange w:id="99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Serial.println(lastValidFreq, 1);</w:t>
      </w:r>
    </w:p>
    <w:p w14:paraId="0000041A">
      <w:pPr>
        <w:shd w:val="clear" w:fill="FFFFFF"/>
        <w:spacing w:before="0" w:beforeLines="0" w:after="0" w:afterLines="0" w:line="360" w:lineRule="auto"/>
        <w:rPr>
          <w:rFonts w:ascii="Courier New" w:hAnsi="Courier New" w:eastAsia="Courier New" w:cs="Courier New"/>
          <w:sz w:val="24"/>
          <w:szCs w:val="24"/>
        </w:rPr>
        <w:pPrChange w:id="99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1B">
      <w:pPr>
        <w:shd w:val="clear" w:fill="FFFFFF"/>
        <w:spacing w:before="0" w:beforeLines="0" w:after="0" w:afterLines="0" w:line="360" w:lineRule="auto"/>
        <w:rPr>
          <w:rFonts w:ascii="Courier New" w:hAnsi="Courier New" w:eastAsia="Courier New" w:cs="Courier New"/>
          <w:sz w:val="24"/>
          <w:szCs w:val="24"/>
        </w:rPr>
        <w:pPrChange w:id="99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1C">
      <w:pPr>
        <w:shd w:val="clear" w:fill="FFFFFF"/>
        <w:spacing w:before="0" w:beforeLines="0" w:after="0" w:afterLines="0" w:line="360" w:lineRule="auto"/>
        <w:rPr>
          <w:rFonts w:ascii="Courier New" w:hAnsi="Courier New" w:eastAsia="Courier New" w:cs="Courier New"/>
          <w:sz w:val="24"/>
          <w:szCs w:val="24"/>
        </w:rPr>
        <w:pPrChange w:id="100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return lastValidFreq;</w:t>
      </w:r>
    </w:p>
    <w:p w14:paraId="0000041D">
      <w:pPr>
        <w:shd w:val="clear" w:fill="FFFFFF"/>
        <w:spacing w:before="0" w:beforeLines="0" w:after="0" w:afterLines="0" w:line="360" w:lineRule="auto"/>
        <w:rPr>
          <w:rFonts w:ascii="Courier New" w:hAnsi="Courier New" w:eastAsia="Courier New" w:cs="Courier New"/>
          <w:sz w:val="24"/>
          <w:szCs w:val="24"/>
        </w:rPr>
        <w:pPrChange w:id="100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1E">
      <w:pPr>
        <w:shd w:val="clear" w:fill="FFFFFF"/>
        <w:spacing w:before="0" w:beforeLines="0" w:after="0" w:afterLines="0" w:line="360" w:lineRule="auto"/>
        <w:rPr>
          <w:rFonts w:ascii="Courier New" w:hAnsi="Courier New" w:eastAsia="Courier New" w:cs="Courier New"/>
          <w:sz w:val="24"/>
          <w:szCs w:val="24"/>
        </w:rPr>
        <w:pPrChange w:id="100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1F">
      <w:pPr>
        <w:shd w:val="clear" w:fill="FFFFFF"/>
        <w:spacing w:before="0" w:beforeLines="0" w:after="0" w:afterLines="0" w:line="360" w:lineRule="auto"/>
        <w:rPr>
          <w:rFonts w:ascii="Courier New" w:hAnsi="Courier New" w:eastAsia="Courier New" w:cs="Courier New"/>
          <w:sz w:val="24"/>
          <w:szCs w:val="24"/>
        </w:rPr>
        <w:pPrChange w:id="100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 Проверка на смену струны</w:t>
      </w:r>
    </w:p>
    <w:p w14:paraId="00000420">
      <w:pPr>
        <w:shd w:val="clear" w:fill="FFFFFF"/>
        <w:spacing w:before="0" w:beforeLines="0" w:after="0" w:afterLines="0" w:line="360" w:lineRule="auto"/>
        <w:rPr>
          <w:rFonts w:ascii="Courier New" w:hAnsi="Courier New" w:eastAsia="Courier New" w:cs="Courier New"/>
          <w:sz w:val="24"/>
          <w:szCs w:val="24"/>
        </w:rPr>
        <w:pPrChange w:id="100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(lastValidFreq &gt; 0 &amp;&amp; fabs(newFreq - lastValidFreq) &gt; 20.0) {</w:t>
      </w:r>
    </w:p>
    <w:p w14:paraId="00000421">
      <w:pPr>
        <w:shd w:val="clear" w:fill="FFFFFF"/>
        <w:spacing w:before="0" w:beforeLines="0" w:after="0" w:afterLines="0" w:line="360" w:lineRule="auto"/>
        <w:rPr>
          <w:rFonts w:ascii="Courier New" w:hAnsi="Courier New" w:eastAsia="Courier New" w:cs="Courier New"/>
          <w:sz w:val="24"/>
          <w:szCs w:val="24"/>
        </w:rPr>
        <w:pPrChange w:id="100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for(int i = 0; i &lt; MEDIAN_SIZE; i++) {</w:t>
      </w:r>
    </w:p>
    <w:p w14:paraId="00000422">
      <w:pPr>
        <w:shd w:val="clear" w:fill="FFFFFF"/>
        <w:spacing w:before="0" w:beforeLines="0" w:after="0" w:afterLines="0" w:line="360" w:lineRule="auto"/>
        <w:rPr>
          <w:rFonts w:ascii="Courier New" w:hAnsi="Courier New" w:eastAsia="Courier New" w:cs="Courier New"/>
          <w:sz w:val="24"/>
          <w:szCs w:val="24"/>
        </w:rPr>
        <w:pPrChange w:id="100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freqHistory[i] = newFreq;</w:t>
      </w:r>
    </w:p>
    <w:p w14:paraId="00000423">
      <w:pPr>
        <w:shd w:val="clear" w:fill="FFFFFF"/>
        <w:spacing w:before="0" w:beforeLines="0" w:after="0" w:afterLines="0" w:line="360" w:lineRule="auto"/>
        <w:rPr>
          <w:rFonts w:ascii="Courier New" w:hAnsi="Courier New" w:eastAsia="Courier New" w:cs="Courier New"/>
          <w:sz w:val="24"/>
          <w:szCs w:val="24"/>
        </w:rPr>
        <w:pPrChange w:id="100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24">
      <w:pPr>
        <w:shd w:val="clear" w:fill="FFFFFF"/>
        <w:spacing w:before="0" w:beforeLines="0" w:after="0" w:afterLines="0" w:line="360" w:lineRule="auto"/>
        <w:rPr>
          <w:rFonts w:ascii="Courier New" w:hAnsi="Courier New" w:eastAsia="Courier New" w:cs="Courier New"/>
          <w:sz w:val="24"/>
          <w:szCs w:val="24"/>
        </w:rPr>
        <w:pPrChange w:id="100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histIndex = 0;</w:t>
      </w:r>
    </w:p>
    <w:p w14:paraId="00000425">
      <w:pPr>
        <w:shd w:val="clear" w:fill="FFFFFF"/>
        <w:spacing w:before="0" w:beforeLines="0" w:after="0" w:afterLines="0" w:line="360" w:lineRule="auto"/>
        <w:rPr>
          <w:rFonts w:ascii="Courier New" w:hAnsi="Courier New" w:eastAsia="Courier New" w:cs="Courier New"/>
          <w:sz w:val="24"/>
          <w:szCs w:val="24"/>
        </w:rPr>
        <w:pPrChange w:id="100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26">
      <w:pPr>
        <w:shd w:val="clear" w:fill="FFFFFF"/>
        <w:spacing w:before="0" w:beforeLines="0" w:after="0" w:afterLines="0" w:line="360" w:lineRule="auto"/>
        <w:rPr>
          <w:rFonts w:ascii="Courier New" w:hAnsi="Courier New" w:eastAsia="Courier New" w:cs="Courier New"/>
          <w:sz w:val="24"/>
          <w:szCs w:val="24"/>
        </w:rPr>
        <w:pPrChange w:id="101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medianAfterReset = newFreq;  // сначала все значения будут одинаковые</w:t>
      </w:r>
    </w:p>
    <w:p w14:paraId="00000427">
      <w:pPr>
        <w:shd w:val="clear" w:fill="FFFFFF"/>
        <w:spacing w:before="0" w:beforeLines="0" w:after="0" w:afterLines="0" w:line="360" w:lineRule="auto"/>
        <w:rPr>
          <w:rFonts w:ascii="Courier New" w:hAnsi="Courier New" w:eastAsia="Courier New" w:cs="Courier New"/>
          <w:sz w:val="24"/>
          <w:szCs w:val="24"/>
        </w:rPr>
        <w:pPrChange w:id="101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28">
      <w:pPr>
        <w:shd w:val="clear" w:fill="FFFFFF"/>
        <w:spacing w:before="0" w:beforeLines="0" w:after="0" w:afterLines="0" w:line="360" w:lineRule="auto"/>
        <w:rPr>
          <w:rFonts w:ascii="Courier New" w:hAnsi="Courier New" w:eastAsia="Courier New" w:cs="Courier New"/>
          <w:sz w:val="24"/>
          <w:szCs w:val="24"/>
        </w:rPr>
        <w:pPrChange w:id="101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lastValidFreq = medianAfterReset;</w:t>
      </w:r>
    </w:p>
    <w:p w14:paraId="00000429">
      <w:pPr>
        <w:shd w:val="clear" w:fill="FFFFFF"/>
        <w:spacing w:before="0" w:beforeLines="0" w:after="0" w:afterLines="0" w:line="360" w:lineRule="auto"/>
        <w:rPr>
          <w:rFonts w:ascii="Courier New" w:hAnsi="Courier New" w:eastAsia="Courier New" w:cs="Courier New"/>
          <w:sz w:val="24"/>
          <w:szCs w:val="24"/>
        </w:rPr>
        <w:pPrChange w:id="101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return medianAfterReset;</w:t>
      </w:r>
    </w:p>
    <w:p w14:paraId="0000042A">
      <w:pPr>
        <w:shd w:val="clear" w:fill="FFFFFF"/>
        <w:spacing w:before="0" w:beforeLines="0" w:after="0" w:afterLines="0" w:line="360" w:lineRule="auto"/>
        <w:rPr>
          <w:rFonts w:ascii="Courier New" w:hAnsi="Courier New" w:eastAsia="Courier New" w:cs="Courier New"/>
          <w:sz w:val="24"/>
          <w:szCs w:val="24"/>
        </w:rPr>
        <w:pPrChange w:id="101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2B">
      <w:pPr>
        <w:shd w:val="clear" w:fill="FFFFFF"/>
        <w:spacing w:before="0" w:beforeLines="0" w:after="0" w:afterLines="0" w:line="360" w:lineRule="auto"/>
        <w:rPr>
          <w:rFonts w:ascii="Courier New" w:hAnsi="Courier New" w:eastAsia="Courier New" w:cs="Courier New"/>
          <w:sz w:val="24"/>
          <w:szCs w:val="24"/>
        </w:rPr>
        <w:pPrChange w:id="101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2C">
      <w:pPr>
        <w:shd w:val="clear" w:fill="FFFFFF"/>
        <w:spacing w:before="0" w:beforeLines="0" w:after="0" w:afterLines="0" w:line="360" w:lineRule="auto"/>
        <w:rPr>
          <w:rFonts w:ascii="Courier New" w:hAnsi="Courier New" w:eastAsia="Courier New" w:cs="Courier New"/>
          <w:sz w:val="24"/>
          <w:szCs w:val="24"/>
        </w:rPr>
        <w:pPrChange w:id="101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freqHistory[histIndex] = newFreq;</w:t>
      </w:r>
    </w:p>
    <w:p w14:paraId="0000042D">
      <w:pPr>
        <w:shd w:val="clear" w:fill="FFFFFF"/>
        <w:spacing w:before="0" w:beforeLines="0" w:after="0" w:afterLines="0" w:line="360" w:lineRule="auto"/>
        <w:rPr>
          <w:rFonts w:ascii="Courier New" w:hAnsi="Courier New" w:eastAsia="Courier New" w:cs="Courier New"/>
          <w:sz w:val="24"/>
          <w:szCs w:val="24"/>
        </w:rPr>
        <w:pPrChange w:id="101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histIndex = (histIndex + 1) % MEDIAN_SIZE;</w:t>
      </w:r>
    </w:p>
    <w:p w14:paraId="0000042E">
      <w:pPr>
        <w:shd w:val="clear" w:fill="FFFFFF"/>
        <w:spacing w:before="0" w:beforeLines="0" w:after="0" w:afterLines="0" w:line="360" w:lineRule="auto"/>
        <w:rPr>
          <w:rFonts w:ascii="Courier New" w:hAnsi="Courier New" w:eastAsia="Courier New" w:cs="Courier New"/>
          <w:sz w:val="24"/>
          <w:szCs w:val="24"/>
        </w:rPr>
        <w:pPrChange w:id="101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2F">
      <w:pPr>
        <w:shd w:val="clear" w:fill="FFFFFF"/>
        <w:spacing w:before="0" w:beforeLines="0" w:after="0" w:afterLines="0" w:line="360" w:lineRule="auto"/>
        <w:rPr>
          <w:rFonts w:ascii="Courier New" w:hAnsi="Courier New" w:eastAsia="Courier New" w:cs="Courier New"/>
          <w:sz w:val="24"/>
          <w:szCs w:val="24"/>
        </w:rPr>
        <w:pPrChange w:id="101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temp[MEDIAN_SIZE];</w:t>
      </w:r>
    </w:p>
    <w:p w14:paraId="00000430">
      <w:pPr>
        <w:shd w:val="clear" w:fill="FFFFFF"/>
        <w:spacing w:before="0" w:beforeLines="0" w:after="0" w:afterLines="0" w:line="360" w:lineRule="auto"/>
        <w:rPr>
          <w:rFonts w:ascii="Courier New" w:hAnsi="Courier New" w:eastAsia="Courier New" w:cs="Courier New"/>
          <w:sz w:val="24"/>
          <w:szCs w:val="24"/>
        </w:rPr>
        <w:pPrChange w:id="102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memcpy(temp, freqHistory, sizeof(temp));</w:t>
      </w:r>
    </w:p>
    <w:p w14:paraId="00000431">
      <w:pPr>
        <w:shd w:val="clear" w:fill="FFFFFF"/>
        <w:spacing w:before="0" w:beforeLines="0" w:after="0" w:afterLines="0" w:line="360" w:lineRule="auto"/>
        <w:rPr>
          <w:rFonts w:ascii="Courier New" w:hAnsi="Courier New" w:eastAsia="Courier New" w:cs="Courier New"/>
          <w:sz w:val="24"/>
          <w:szCs w:val="24"/>
        </w:rPr>
        <w:pPrChange w:id="102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32">
      <w:pPr>
        <w:shd w:val="clear" w:fill="FFFFFF"/>
        <w:spacing w:before="0" w:beforeLines="0" w:after="0" w:afterLines="0" w:line="360" w:lineRule="auto"/>
        <w:rPr>
          <w:rFonts w:ascii="Courier New" w:hAnsi="Courier New" w:eastAsia="Courier New" w:cs="Courier New"/>
          <w:sz w:val="24"/>
          <w:szCs w:val="24"/>
        </w:rPr>
        <w:pPrChange w:id="102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(int i = 0; i &lt; MEDIAN_SIZE - 1; i++) {</w:t>
      </w:r>
    </w:p>
    <w:p w14:paraId="00000433">
      <w:pPr>
        <w:shd w:val="clear" w:fill="FFFFFF"/>
        <w:spacing w:before="0" w:beforeLines="0" w:after="0" w:afterLines="0" w:line="360" w:lineRule="auto"/>
        <w:rPr>
          <w:rFonts w:ascii="Courier New" w:hAnsi="Courier New" w:eastAsia="Courier New" w:cs="Courier New"/>
          <w:sz w:val="24"/>
          <w:szCs w:val="24"/>
        </w:rPr>
        <w:pPrChange w:id="102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(int j = i + 1; j &lt; MEDIAN_SIZE; j++) {</w:t>
      </w:r>
    </w:p>
    <w:p w14:paraId="00000434">
      <w:pPr>
        <w:shd w:val="clear" w:fill="FFFFFF"/>
        <w:spacing w:before="0" w:beforeLines="0" w:after="0" w:afterLines="0" w:line="360" w:lineRule="auto"/>
        <w:rPr>
          <w:rFonts w:ascii="Courier New" w:hAnsi="Courier New" w:eastAsia="Courier New" w:cs="Courier New"/>
          <w:sz w:val="24"/>
          <w:szCs w:val="24"/>
        </w:rPr>
        <w:pPrChange w:id="102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(temp[i] &gt; temp[j]) {</w:t>
      </w:r>
    </w:p>
    <w:p w14:paraId="00000435">
      <w:pPr>
        <w:shd w:val="clear" w:fill="FFFFFF"/>
        <w:spacing w:before="0" w:beforeLines="0" w:after="0" w:afterLines="0" w:line="360" w:lineRule="auto"/>
        <w:rPr>
          <w:rFonts w:ascii="Courier New" w:hAnsi="Courier New" w:eastAsia="Courier New" w:cs="Courier New"/>
          <w:sz w:val="24"/>
          <w:szCs w:val="24"/>
        </w:rPr>
        <w:pPrChange w:id="102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swap = temp[i];</w:t>
      </w:r>
    </w:p>
    <w:p w14:paraId="00000436">
      <w:pPr>
        <w:shd w:val="clear" w:fill="FFFFFF"/>
        <w:spacing w:before="0" w:beforeLines="0" w:after="0" w:afterLines="0" w:line="360" w:lineRule="auto"/>
        <w:rPr>
          <w:rFonts w:ascii="Courier New" w:hAnsi="Courier New" w:eastAsia="Courier New" w:cs="Courier New"/>
          <w:sz w:val="24"/>
          <w:szCs w:val="24"/>
        </w:rPr>
        <w:pPrChange w:id="102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temp[i] = temp[j];</w:t>
      </w:r>
    </w:p>
    <w:p w14:paraId="00000437">
      <w:pPr>
        <w:shd w:val="clear" w:fill="FFFFFF"/>
        <w:spacing w:before="0" w:beforeLines="0" w:after="0" w:afterLines="0" w:line="360" w:lineRule="auto"/>
        <w:rPr>
          <w:rFonts w:ascii="Courier New" w:hAnsi="Courier New" w:eastAsia="Courier New" w:cs="Courier New"/>
          <w:sz w:val="24"/>
          <w:szCs w:val="24"/>
        </w:rPr>
        <w:pPrChange w:id="102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temp[j] = swap;</w:t>
      </w:r>
    </w:p>
    <w:p w14:paraId="00000438">
      <w:pPr>
        <w:shd w:val="clear" w:fill="FFFFFF"/>
        <w:spacing w:before="0" w:beforeLines="0" w:after="0" w:afterLines="0" w:line="360" w:lineRule="auto"/>
        <w:rPr>
          <w:rFonts w:ascii="Courier New" w:hAnsi="Courier New" w:eastAsia="Courier New" w:cs="Courier New"/>
          <w:sz w:val="24"/>
          <w:szCs w:val="24"/>
        </w:rPr>
        <w:pPrChange w:id="102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39">
      <w:pPr>
        <w:shd w:val="clear" w:fill="FFFFFF"/>
        <w:spacing w:before="0" w:beforeLines="0" w:after="0" w:afterLines="0" w:line="360" w:lineRule="auto"/>
        <w:rPr>
          <w:rFonts w:ascii="Courier New" w:hAnsi="Courier New" w:eastAsia="Courier New" w:cs="Courier New"/>
          <w:sz w:val="24"/>
          <w:szCs w:val="24"/>
        </w:rPr>
        <w:pPrChange w:id="102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3A">
      <w:pPr>
        <w:shd w:val="clear" w:fill="FFFFFF"/>
        <w:spacing w:before="0" w:beforeLines="0" w:after="0" w:afterLines="0" w:line="360" w:lineRule="auto"/>
        <w:rPr>
          <w:rFonts w:ascii="Courier New" w:hAnsi="Courier New" w:eastAsia="Courier New" w:cs="Courier New"/>
          <w:sz w:val="24"/>
          <w:szCs w:val="24"/>
        </w:rPr>
        <w:pPrChange w:id="103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3B">
      <w:pPr>
        <w:shd w:val="clear" w:fill="FFFFFF"/>
        <w:spacing w:before="0" w:beforeLines="0" w:after="0" w:afterLines="0" w:line="360" w:lineRule="auto"/>
        <w:rPr>
          <w:rFonts w:ascii="Courier New" w:hAnsi="Courier New" w:eastAsia="Courier New" w:cs="Courier New"/>
          <w:sz w:val="24"/>
          <w:szCs w:val="24"/>
        </w:rPr>
        <w:pPrChange w:id="103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3D">
      <w:pPr>
        <w:shd w:val="clear" w:fill="FFFFFF"/>
        <w:spacing w:before="0" w:beforeLines="0" w:after="0" w:afterLines="0" w:line="360" w:lineRule="auto"/>
        <w:rPr>
          <w:rFonts w:ascii="Courier New" w:hAnsi="Courier New" w:eastAsia="Courier New" w:cs="Courier New"/>
          <w:sz w:val="24"/>
          <w:szCs w:val="24"/>
        </w:rPr>
        <w:pPrChange w:id="103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currentMedian = temp[MEDIAN_SIZE / 2];</w:t>
      </w:r>
    </w:p>
    <w:p w14:paraId="0000043E">
      <w:pPr>
        <w:shd w:val="clear" w:fill="FFFFFF"/>
        <w:spacing w:before="0" w:beforeLines="0" w:after="0" w:afterLines="0" w:line="360" w:lineRule="auto"/>
        <w:rPr>
          <w:rFonts w:ascii="Courier New" w:hAnsi="Courier New" w:eastAsia="Courier New" w:cs="Courier New"/>
          <w:sz w:val="24"/>
          <w:szCs w:val="24"/>
        </w:rPr>
        <w:pPrChange w:id="103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3F">
      <w:pPr>
        <w:shd w:val="clear" w:fill="FFFFFF"/>
        <w:spacing w:before="0" w:beforeLines="0" w:after="0" w:afterLines="0" w:line="360" w:lineRule="auto"/>
        <w:rPr>
          <w:rFonts w:ascii="Courier New" w:hAnsi="Courier New" w:eastAsia="Courier New" w:cs="Courier New"/>
          <w:sz w:val="24"/>
          <w:szCs w:val="24"/>
        </w:rPr>
        <w:pPrChange w:id="103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lastValidFreq = currentMedian;</w:t>
      </w:r>
    </w:p>
    <w:p w14:paraId="00000440">
      <w:pPr>
        <w:shd w:val="clear" w:fill="FFFFFF"/>
        <w:spacing w:before="0" w:beforeLines="0" w:after="0" w:afterLines="0" w:line="360" w:lineRule="auto"/>
        <w:rPr>
          <w:rFonts w:ascii="Courier New" w:hAnsi="Courier New" w:eastAsia="Courier New" w:cs="Courier New"/>
          <w:sz w:val="24"/>
          <w:szCs w:val="24"/>
        </w:rPr>
        <w:pPrChange w:id="103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return currentMedian;</w:t>
      </w:r>
    </w:p>
    <w:p w14:paraId="00000441">
      <w:pPr>
        <w:shd w:val="clear" w:fill="FFFFFF"/>
        <w:spacing w:before="0" w:beforeLines="0" w:after="0" w:afterLines="0" w:line="360" w:lineRule="auto"/>
        <w:rPr>
          <w:rFonts w:ascii="Courier New" w:hAnsi="Courier New" w:eastAsia="Courier New" w:cs="Courier New"/>
          <w:sz w:val="24"/>
          <w:szCs w:val="24"/>
        </w:rPr>
        <w:pPrChange w:id="103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w:t>
      </w:r>
    </w:p>
    <w:p w14:paraId="00000442">
      <w:pPr>
        <w:keepNext w:val="0"/>
        <w:keepLines w:val="0"/>
        <w:shd w:val="clear" w:fill="FFFFFF"/>
        <w:spacing w:before="0" w:beforeLines="0" w:after="0" w:afterLines="0" w:line="360" w:lineRule="auto"/>
        <w:rPr>
          <w:rFonts w:ascii="Times New Roman" w:hAnsi="Times New Roman" w:eastAsia="Times New Roman" w:cs="Times New Roman"/>
          <w:color w:val="0F1115"/>
          <w:sz w:val="28"/>
          <w:szCs w:val="28"/>
          <w:rPrChange w:id="1038" w:author="Карина Гареева" w:date="2025-12-25T00:29:56Z">
            <w:rPr>
              <w:rFonts w:ascii="Times New Roman" w:hAnsi="Times New Roman" w:eastAsia="Times New Roman" w:cs="Times New Roman"/>
              <w:color w:val="0F1115"/>
            </w:rPr>
          </w:rPrChange>
        </w:rPr>
        <w:pPrChange w:id="1037" w:author="Карина Гареева" w:date="2025-12-25T00:30:16Z">
          <w:pPr>
            <w:keepNext w:val="0"/>
            <w:keepLines w:val="0"/>
            <w:shd w:val="clear" w:fill="FFFFFF"/>
            <w:spacing w:before="0" w:after="0"/>
          </w:pPr>
        </w:pPrChange>
      </w:pPr>
      <w:bookmarkStart w:id="142" w:name="_nnirrlojppcf" w:colFirst="0" w:colLast="0"/>
      <w:bookmarkEnd w:id="142"/>
      <w:r>
        <w:rPr>
          <w:rFonts w:ascii="Times New Roman" w:hAnsi="Times New Roman" w:eastAsia="Times New Roman" w:cs="Times New Roman"/>
          <w:color w:val="0F1115"/>
          <w:sz w:val="28"/>
          <w:szCs w:val="28"/>
          <w:rtl w:val="0"/>
          <w:rPrChange w:id="1039" w:author="Карина Гареева" w:date="2025-12-25T00:29:56Z">
            <w:rPr>
              <w:rFonts w:ascii="Times New Roman" w:hAnsi="Times New Roman" w:eastAsia="Times New Roman" w:cs="Times New Roman"/>
              <w:color w:val="0F1115"/>
              <w:rtl w:val="0"/>
            </w:rPr>
          </w:rPrChange>
        </w:rPr>
        <w:t>БЛОК 7: Идентификация струны и рекомендации</w:t>
      </w:r>
    </w:p>
    <w:p w14:paraId="00000443">
      <w:pPr>
        <w:keepNext w:val="0"/>
        <w:keepLines w:val="0"/>
        <w:shd w:val="clear" w:fill="FFFFFF"/>
        <w:spacing w:before="0" w:beforeLines="0" w:after="0" w:afterLines="0" w:line="360" w:lineRule="auto"/>
        <w:rPr>
          <w:rFonts w:ascii="Times New Roman" w:hAnsi="Times New Roman" w:eastAsia="Times New Roman" w:cs="Times New Roman"/>
          <w:sz w:val="28"/>
          <w:szCs w:val="28"/>
        </w:rPr>
        <w:pPrChange w:id="1040" w:author="Карина Гареева" w:date="2025-12-25T00:30:16Z">
          <w:pPr>
            <w:keepNext w:val="0"/>
            <w:keepLines w:val="0"/>
            <w:shd w:val="clear" w:fill="FFFFFF"/>
            <w:spacing w:before="0" w:after="0"/>
          </w:pPr>
        </w:pPrChange>
      </w:pPr>
      <w:bookmarkStart w:id="143" w:name="_fglm8ycdkay" w:colFirst="0" w:colLast="0"/>
      <w:bookmarkEnd w:id="143"/>
      <w:r>
        <w:rPr>
          <w:rFonts w:ascii="Times New Roman" w:hAnsi="Times New Roman" w:eastAsia="Times New Roman" w:cs="Times New Roman"/>
          <w:color w:val="0F1115"/>
          <w:sz w:val="28"/>
          <w:szCs w:val="28"/>
          <w:rtl w:val="0"/>
        </w:rPr>
        <w:t>7.1. Определение номера струны</w:t>
      </w:r>
    </w:p>
    <w:p w14:paraId="00000445">
      <w:pPr>
        <w:numPr>
          <w:ilvl w:val="-1"/>
          <w:numId w:val="0"/>
        </w:numPr>
        <w:shd w:val="clear" w:fill="FFFFFF"/>
        <w:spacing w:before="0" w:beforeLines="0" w:after="0" w:afterLines="0" w:line="360" w:lineRule="auto"/>
        <w:ind w:left="0" w:firstLine="720"/>
        <w:rPr>
          <w:rFonts w:ascii="Times New Roman" w:hAnsi="Times New Roman" w:eastAsia="Times New Roman" w:cs="Times New Roman"/>
          <w:sz w:val="28"/>
          <w:szCs w:val="28"/>
        </w:rPr>
        <w:pPrChange w:id="1041" w:author="Карина Гареева" w:date="2025-12-25T00:30:16Z">
          <w:pPr>
            <w:numPr>
              <w:ilvl w:val="-1"/>
              <w:numId w:val="0"/>
            </w:numPr>
            <w:shd w:val="clear" w:fill="FFFFFF"/>
            <w:spacing w:before="0" w:after="0" w:line="360" w:lineRule="auto"/>
            <w:ind w:left="0" w:firstLine="720"/>
          </w:pPr>
        </w:pPrChange>
      </w:pPr>
      <w:r>
        <w:rPr>
          <w:rFonts w:ascii="Times New Roman" w:hAnsi="Times New Roman" w:eastAsia="Times New Roman" w:cs="Times New Roman"/>
          <w:color w:val="0F1115"/>
          <w:sz w:val="28"/>
          <w:szCs w:val="28"/>
          <w:rtl w:val="0"/>
        </w:rPr>
        <w:t>Проверяется, попадает ли частота в диапазон одной из струн</w:t>
      </w:r>
    </w:p>
    <w:p w14:paraId="00000446">
      <w:pPr>
        <w:numPr>
          <w:ilvl w:val="-1"/>
          <w:numId w:val="0"/>
        </w:numPr>
        <w:shd w:val="clear" w:fill="FFFFFF"/>
        <w:spacing w:before="0" w:beforeLines="0" w:after="0" w:afterLines="0" w:line="360" w:lineRule="auto"/>
        <w:ind w:left="0" w:firstLine="720"/>
        <w:rPr>
          <w:rFonts w:ascii="Times New Roman" w:hAnsi="Times New Roman" w:eastAsia="Times New Roman" w:cs="Times New Roman"/>
          <w:sz w:val="28"/>
          <w:szCs w:val="28"/>
        </w:rPr>
        <w:pPrChange w:id="1042" w:author="Карина Гареева" w:date="2025-12-25T00:30:16Z">
          <w:pPr>
            <w:numPr>
              <w:ilvl w:val="-1"/>
              <w:numId w:val="0"/>
            </w:numPr>
            <w:shd w:val="clear" w:fill="FFFFFF"/>
            <w:spacing w:before="0" w:after="0" w:line="360" w:lineRule="auto"/>
            <w:ind w:left="0" w:firstLine="720"/>
          </w:pPr>
        </w:pPrChange>
      </w:pPr>
      <w:r>
        <w:rPr>
          <w:rFonts w:ascii="Times New Roman" w:hAnsi="Times New Roman" w:eastAsia="Times New Roman" w:cs="Times New Roman"/>
          <w:color w:val="0F1115"/>
          <w:sz w:val="28"/>
          <w:szCs w:val="28"/>
          <w:rtl w:val="0"/>
        </w:rPr>
        <w:t>Если нет - ищется струна с минимальной разницей частот</w:t>
      </w:r>
    </w:p>
    <w:p w14:paraId="00000447">
      <w:pPr>
        <w:shd w:val="clear" w:fill="FFFFFF"/>
        <w:spacing w:before="0" w:beforeLines="0" w:after="0" w:afterLines="0" w:line="360" w:lineRule="auto"/>
        <w:rPr>
          <w:rFonts w:ascii="Courier New" w:hAnsi="Courier New" w:eastAsia="Courier New" w:cs="Courier New"/>
          <w:sz w:val="21"/>
          <w:szCs w:val="21"/>
        </w:rPr>
        <w:pPrChange w:id="1043" w:author="Карина Гареева" w:date="2025-12-25T00:30:16Z">
          <w:pPr>
            <w:shd w:val="clear" w:fill="FFFFFF"/>
            <w:spacing w:before="0" w:after="0" w:line="360" w:lineRule="auto"/>
          </w:pPr>
        </w:pPrChange>
      </w:pPr>
    </w:p>
    <w:p w14:paraId="00000448">
      <w:pPr>
        <w:shd w:val="clear" w:fill="FFFFFF"/>
        <w:spacing w:before="0" w:beforeLines="0" w:after="0" w:afterLines="0" w:line="360" w:lineRule="auto"/>
        <w:rPr>
          <w:rFonts w:ascii="Courier New" w:hAnsi="Courier New" w:eastAsia="Courier New" w:cs="Courier New"/>
          <w:sz w:val="24"/>
          <w:szCs w:val="24"/>
        </w:rPr>
        <w:pPrChange w:id="1044" w:author="Карина Гареева" w:date="2025-12-25T00:30:16Z">
          <w:pPr>
            <w:shd w:val="clear" w:fill="FFFFFF"/>
            <w:spacing w:before="0" w:after="0" w:line="360" w:lineRule="auto"/>
          </w:pPr>
        </w:pPrChange>
      </w:pPr>
      <w:r>
        <w:rPr>
          <w:rFonts w:ascii="Courier New" w:hAnsi="Courier New" w:eastAsia="Courier New" w:cs="Courier New"/>
          <w:sz w:val="21"/>
          <w:szCs w:val="21"/>
          <w:rtl w:val="0"/>
        </w:rPr>
        <w:t xml:space="preserve"> </w:t>
      </w:r>
      <w:r>
        <w:rPr>
          <w:rFonts w:ascii="Courier New" w:hAnsi="Courier New" w:eastAsia="Courier New" w:cs="Courier New"/>
          <w:sz w:val="24"/>
          <w:szCs w:val="24"/>
          <w:rtl w:val="0"/>
        </w:rPr>
        <w:t xml:space="preserve"> if (detectedString &gt;= 0) {</w:t>
      </w:r>
    </w:p>
    <w:p w14:paraId="00000449">
      <w:pPr>
        <w:shd w:val="clear" w:fill="FFFFFF"/>
        <w:spacing w:before="0" w:beforeLines="0" w:after="0" w:afterLines="0" w:line="360" w:lineRule="auto"/>
        <w:rPr>
          <w:rFonts w:ascii="Courier New" w:hAnsi="Courier New" w:eastAsia="Courier New" w:cs="Courier New"/>
          <w:sz w:val="24"/>
          <w:szCs w:val="24"/>
        </w:rPr>
        <w:pPrChange w:id="104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String stringNum = String(CLASSIC_TUNING[detectedString].name);</w:t>
      </w:r>
    </w:p>
    <w:p w14:paraId="0000044A">
      <w:pPr>
        <w:shd w:val="clear" w:fill="FFFFFF"/>
        <w:spacing w:before="0" w:beforeLines="0" w:after="0" w:afterLines="0" w:line="360" w:lineRule="auto"/>
        <w:rPr>
          <w:rFonts w:ascii="Courier New" w:hAnsi="Courier New" w:eastAsia="Courier New" w:cs="Courier New"/>
          <w:sz w:val="24"/>
          <w:szCs w:val="24"/>
        </w:rPr>
        <w:pPrChange w:id="104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int spacePos = stringNum.indexOf(' ');</w:t>
      </w:r>
    </w:p>
    <w:p w14:paraId="0000044B">
      <w:pPr>
        <w:shd w:val="clear" w:fill="FFFFFF"/>
        <w:spacing w:before="0" w:beforeLines="0" w:after="0" w:afterLines="0" w:line="360" w:lineRule="auto"/>
        <w:rPr>
          <w:rFonts w:ascii="Courier New" w:hAnsi="Courier New" w:eastAsia="Courier New" w:cs="Courier New"/>
          <w:sz w:val="24"/>
          <w:szCs w:val="24"/>
        </w:rPr>
        <w:pPrChange w:id="104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(spacePos &gt; 0) {</w:t>
      </w:r>
    </w:p>
    <w:p w14:paraId="0000044C">
      <w:pPr>
        <w:shd w:val="clear" w:fill="FFFFFF"/>
        <w:spacing w:before="0" w:beforeLines="0" w:after="0" w:afterLines="0" w:line="360" w:lineRule="auto"/>
        <w:rPr>
          <w:rFonts w:ascii="Courier New" w:hAnsi="Courier New" w:eastAsia="Courier New" w:cs="Courier New"/>
          <w:sz w:val="24"/>
          <w:szCs w:val="24"/>
        </w:rPr>
        <w:pPrChange w:id="104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stringNum = stringNum.substring(0, spacePos);</w:t>
      </w:r>
    </w:p>
    <w:p w14:paraId="0000044D">
      <w:pPr>
        <w:shd w:val="clear" w:fill="FFFFFF"/>
        <w:spacing w:before="0" w:beforeLines="0" w:after="0" w:afterLines="0" w:line="360" w:lineRule="auto"/>
        <w:rPr>
          <w:rFonts w:ascii="Courier New" w:hAnsi="Courier New" w:eastAsia="Courier New" w:cs="Courier New"/>
          <w:sz w:val="24"/>
          <w:szCs w:val="24"/>
        </w:rPr>
        <w:pPrChange w:id="104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4E">
      <w:pPr>
        <w:shd w:val="clear" w:fill="FFFFFF"/>
        <w:spacing w:before="0" w:beforeLines="0" w:after="0" w:afterLines="0" w:line="360" w:lineRule="auto"/>
        <w:rPr>
          <w:rFonts w:ascii="Courier New" w:hAnsi="Courier New" w:eastAsia="Courier New" w:cs="Courier New"/>
          <w:sz w:val="24"/>
          <w:szCs w:val="24"/>
        </w:rPr>
        <w:pPrChange w:id="105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4F">
      <w:pPr>
        <w:shd w:val="clear" w:fill="FFFFFF"/>
        <w:spacing w:before="0" w:beforeLines="0" w:after="0" w:afterLines="0" w:line="360" w:lineRule="auto"/>
        <w:rPr>
          <w:rFonts w:ascii="Courier New" w:hAnsi="Courier New" w:eastAsia="Courier New" w:cs="Courier New"/>
          <w:sz w:val="24"/>
          <w:szCs w:val="24"/>
        </w:rPr>
        <w:pPrChange w:id="105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w:t>
      </w:r>
    </w:p>
    <w:p w14:paraId="00000451">
      <w:pPr>
        <w:shd w:val="clear" w:fill="FFFFFF"/>
        <w:spacing w:before="0" w:beforeLines="0" w:after="0" w:afterLines="0" w:line="360" w:lineRule="auto"/>
        <w:rPr>
          <w:rFonts w:ascii="Courier New" w:hAnsi="Courier New" w:eastAsia="Courier New" w:cs="Courier New"/>
          <w:sz w:val="24"/>
          <w:szCs w:val="24"/>
        </w:rPr>
        <w:pPrChange w:id="1052" w:author="Карина Гареева" w:date="2025-12-25T00:30:16Z">
          <w:pPr>
            <w:shd w:val="clear" w:fill="FFFFFF"/>
            <w:spacing w:before="0" w:after="0" w:line="360" w:lineRule="auto"/>
          </w:pPr>
        </w:pPrChange>
      </w:pPr>
    </w:p>
    <w:p w14:paraId="00000452">
      <w:pPr>
        <w:shd w:val="clear" w:fill="FFFFFF"/>
        <w:spacing w:before="0" w:beforeLines="0" w:after="0" w:afterLines="0" w:line="360" w:lineRule="auto"/>
        <w:rPr>
          <w:rFonts w:ascii="Courier New" w:hAnsi="Courier New" w:eastAsia="Courier New" w:cs="Courier New"/>
          <w:sz w:val="24"/>
          <w:szCs w:val="24"/>
        </w:rPr>
        <w:pPrChange w:id="105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int detectString(double frequency) {</w:t>
      </w:r>
    </w:p>
    <w:p w14:paraId="00000453">
      <w:pPr>
        <w:shd w:val="clear" w:fill="FFFFFF"/>
        <w:spacing w:before="0" w:beforeLines="0" w:after="0" w:afterLines="0" w:line="360" w:lineRule="auto"/>
        <w:rPr>
          <w:rFonts w:ascii="Courier New" w:hAnsi="Courier New" w:eastAsia="Courier New" w:cs="Courier New"/>
          <w:sz w:val="24"/>
          <w:szCs w:val="24"/>
        </w:rPr>
        <w:pPrChange w:id="105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(int i = 0; i &lt; STRING_COUNT; i++) {</w:t>
      </w:r>
    </w:p>
    <w:p w14:paraId="00000454">
      <w:pPr>
        <w:shd w:val="clear" w:fill="FFFFFF"/>
        <w:spacing w:before="0" w:beforeLines="0" w:after="0" w:afterLines="0" w:line="360" w:lineRule="auto"/>
        <w:rPr>
          <w:rFonts w:ascii="Courier New" w:hAnsi="Courier New" w:eastAsia="Courier New" w:cs="Courier New"/>
          <w:sz w:val="24"/>
          <w:szCs w:val="24"/>
        </w:rPr>
        <w:pPrChange w:id="105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(frequency &gt;= CLASSIC_TUNING[i].lowBound &amp;&amp;</w:t>
      </w:r>
    </w:p>
    <w:p w14:paraId="00000455">
      <w:pPr>
        <w:shd w:val="clear" w:fill="FFFFFF"/>
        <w:spacing w:before="0" w:beforeLines="0" w:after="0" w:afterLines="0" w:line="360" w:lineRule="auto"/>
        <w:rPr>
          <w:rFonts w:ascii="Courier New" w:hAnsi="Courier New" w:eastAsia="Courier New" w:cs="Courier New"/>
          <w:sz w:val="24"/>
          <w:szCs w:val="24"/>
        </w:rPr>
        <w:pPrChange w:id="105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frequency &lt;= CLASSIC_TUNING[i].highBound) {</w:t>
      </w:r>
    </w:p>
    <w:p w14:paraId="00000456">
      <w:pPr>
        <w:shd w:val="clear" w:fill="FFFFFF"/>
        <w:spacing w:before="0" w:beforeLines="0" w:after="0" w:afterLines="0" w:line="360" w:lineRule="auto"/>
        <w:rPr>
          <w:rFonts w:ascii="Courier New" w:hAnsi="Courier New" w:eastAsia="Courier New" w:cs="Courier New"/>
          <w:sz w:val="24"/>
          <w:szCs w:val="24"/>
        </w:rPr>
        <w:pPrChange w:id="105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return i;</w:t>
      </w:r>
    </w:p>
    <w:p w14:paraId="00000457">
      <w:pPr>
        <w:shd w:val="clear" w:fill="FFFFFF"/>
        <w:spacing w:before="0" w:beforeLines="0" w:after="0" w:afterLines="0" w:line="360" w:lineRule="auto"/>
        <w:rPr>
          <w:rFonts w:ascii="Courier New" w:hAnsi="Courier New" w:eastAsia="Courier New" w:cs="Courier New"/>
          <w:sz w:val="24"/>
          <w:szCs w:val="24"/>
        </w:rPr>
        <w:pPrChange w:id="105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58">
      <w:pPr>
        <w:shd w:val="clear" w:fill="FFFFFF"/>
        <w:spacing w:before="0" w:beforeLines="0" w:after="0" w:afterLines="0" w:line="360" w:lineRule="auto"/>
        <w:rPr>
          <w:rFonts w:ascii="Courier New" w:hAnsi="Courier New" w:eastAsia="Courier New" w:cs="Courier New"/>
          <w:sz w:val="24"/>
          <w:szCs w:val="24"/>
        </w:rPr>
        <w:pPrChange w:id="105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59">
      <w:pPr>
        <w:shd w:val="clear" w:fill="FFFFFF"/>
        <w:spacing w:before="0" w:beforeLines="0" w:after="0" w:afterLines="0" w:line="360" w:lineRule="auto"/>
        <w:rPr>
          <w:rFonts w:ascii="Courier New" w:hAnsi="Courier New" w:eastAsia="Courier New" w:cs="Courier New"/>
          <w:sz w:val="24"/>
          <w:szCs w:val="24"/>
        </w:rPr>
        <w:pPrChange w:id="106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5A">
      <w:pPr>
        <w:shd w:val="clear" w:fill="FFFFFF"/>
        <w:spacing w:before="0" w:beforeLines="0" w:after="0" w:afterLines="0" w:line="360" w:lineRule="auto"/>
        <w:rPr>
          <w:rFonts w:ascii="Courier New" w:hAnsi="Courier New" w:eastAsia="Courier New" w:cs="Courier New"/>
          <w:sz w:val="24"/>
          <w:szCs w:val="24"/>
        </w:rPr>
        <w:pPrChange w:id="106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int closestString = 0;</w:t>
      </w:r>
    </w:p>
    <w:p w14:paraId="0000045B">
      <w:pPr>
        <w:shd w:val="clear" w:fill="FFFFFF"/>
        <w:spacing w:before="0" w:beforeLines="0" w:after="0" w:afterLines="0" w:line="360" w:lineRule="auto"/>
        <w:rPr>
          <w:rFonts w:ascii="Courier New" w:hAnsi="Courier New" w:eastAsia="Courier New" w:cs="Courier New"/>
          <w:sz w:val="24"/>
          <w:szCs w:val="24"/>
        </w:rPr>
        <w:pPrChange w:id="106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minDiff = 1000.0;</w:t>
      </w:r>
    </w:p>
    <w:p w14:paraId="0000045C">
      <w:pPr>
        <w:shd w:val="clear" w:fill="FFFFFF"/>
        <w:spacing w:before="0" w:beforeLines="0" w:after="0" w:afterLines="0" w:line="360" w:lineRule="auto"/>
        <w:rPr>
          <w:rFonts w:ascii="Courier New" w:hAnsi="Courier New" w:eastAsia="Courier New" w:cs="Courier New"/>
          <w:sz w:val="24"/>
          <w:szCs w:val="24"/>
        </w:rPr>
        <w:pPrChange w:id="106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5D">
      <w:pPr>
        <w:shd w:val="clear" w:fill="FFFFFF"/>
        <w:spacing w:before="0" w:beforeLines="0" w:after="0" w:afterLines="0" w:line="360" w:lineRule="auto"/>
        <w:rPr>
          <w:rFonts w:ascii="Courier New" w:hAnsi="Courier New" w:eastAsia="Courier New" w:cs="Courier New"/>
          <w:sz w:val="24"/>
          <w:szCs w:val="24"/>
        </w:rPr>
        <w:pPrChange w:id="106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for (int i = 0; i &lt; STRING_COUNT; i++) {</w:t>
      </w:r>
    </w:p>
    <w:p w14:paraId="0000045E">
      <w:pPr>
        <w:shd w:val="clear" w:fill="FFFFFF"/>
        <w:spacing w:before="0" w:beforeLines="0" w:after="0" w:afterLines="0" w:line="360" w:lineRule="auto"/>
        <w:rPr>
          <w:rFonts w:ascii="Courier New" w:hAnsi="Courier New" w:eastAsia="Courier New" w:cs="Courier New"/>
          <w:sz w:val="24"/>
          <w:szCs w:val="24"/>
        </w:rPr>
        <w:pPrChange w:id="106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diff = fabs(frequency - CLASSIC_TUNING[i].freq);</w:t>
      </w:r>
    </w:p>
    <w:p w14:paraId="0000045F">
      <w:pPr>
        <w:shd w:val="clear" w:fill="FFFFFF"/>
        <w:spacing w:before="0" w:beforeLines="0" w:after="0" w:afterLines="0" w:line="360" w:lineRule="auto"/>
        <w:rPr>
          <w:rFonts w:ascii="Courier New" w:hAnsi="Courier New" w:eastAsia="Courier New" w:cs="Courier New"/>
          <w:sz w:val="24"/>
          <w:szCs w:val="24"/>
        </w:rPr>
        <w:pPrChange w:id="106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(diff &lt; minDiff) {</w:t>
      </w:r>
    </w:p>
    <w:p w14:paraId="00000460">
      <w:pPr>
        <w:shd w:val="clear" w:fill="FFFFFF"/>
        <w:spacing w:before="0" w:beforeLines="0" w:after="0" w:afterLines="0" w:line="360" w:lineRule="auto"/>
        <w:rPr>
          <w:rFonts w:ascii="Courier New" w:hAnsi="Courier New" w:eastAsia="Courier New" w:cs="Courier New"/>
          <w:sz w:val="24"/>
          <w:szCs w:val="24"/>
        </w:rPr>
        <w:pPrChange w:id="106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minDiff = diff;</w:t>
      </w:r>
    </w:p>
    <w:p w14:paraId="00000461">
      <w:pPr>
        <w:shd w:val="clear" w:fill="FFFFFF"/>
        <w:spacing w:before="0" w:beforeLines="0" w:after="0" w:afterLines="0" w:line="360" w:lineRule="auto"/>
        <w:rPr>
          <w:rFonts w:ascii="Courier New" w:hAnsi="Courier New" w:eastAsia="Courier New" w:cs="Courier New"/>
          <w:sz w:val="24"/>
          <w:szCs w:val="24"/>
        </w:rPr>
        <w:pPrChange w:id="106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closestString = i;</w:t>
      </w:r>
    </w:p>
    <w:p w14:paraId="00000462">
      <w:pPr>
        <w:shd w:val="clear" w:fill="FFFFFF"/>
        <w:spacing w:before="0" w:beforeLines="0" w:after="0" w:afterLines="0" w:line="360" w:lineRule="auto"/>
        <w:rPr>
          <w:rFonts w:ascii="Courier New" w:hAnsi="Courier New" w:eastAsia="Courier New" w:cs="Courier New"/>
          <w:sz w:val="24"/>
          <w:szCs w:val="24"/>
        </w:rPr>
        <w:pPrChange w:id="106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63">
      <w:pPr>
        <w:shd w:val="clear" w:fill="FFFFFF"/>
        <w:spacing w:before="0" w:beforeLines="0" w:after="0" w:afterLines="0" w:line="360" w:lineRule="auto"/>
        <w:rPr>
          <w:rFonts w:ascii="Courier New" w:hAnsi="Courier New" w:eastAsia="Courier New" w:cs="Courier New"/>
          <w:sz w:val="24"/>
          <w:szCs w:val="24"/>
        </w:rPr>
        <w:pPrChange w:id="107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64">
      <w:pPr>
        <w:shd w:val="clear" w:fill="FFFFFF"/>
        <w:spacing w:before="0" w:beforeLines="0" w:after="0" w:afterLines="0" w:line="360" w:lineRule="auto"/>
        <w:rPr>
          <w:rFonts w:ascii="Courier New" w:hAnsi="Courier New" w:eastAsia="Courier New" w:cs="Courier New"/>
          <w:sz w:val="24"/>
          <w:szCs w:val="24"/>
        </w:rPr>
        <w:pPrChange w:id="107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65">
      <w:pPr>
        <w:shd w:val="clear" w:fill="FFFFFF"/>
        <w:spacing w:before="0" w:beforeLines="0" w:after="0" w:afterLines="0" w:line="360" w:lineRule="auto"/>
        <w:rPr>
          <w:rFonts w:ascii="Courier New" w:hAnsi="Courier New" w:eastAsia="Courier New" w:cs="Courier New"/>
          <w:sz w:val="24"/>
          <w:szCs w:val="24"/>
        </w:rPr>
        <w:pPrChange w:id="107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return closestString;</w:t>
      </w:r>
    </w:p>
    <w:p w14:paraId="00000466">
      <w:pPr>
        <w:shd w:val="clear" w:fill="FFFFFF"/>
        <w:spacing w:before="0" w:beforeLines="0" w:after="0" w:afterLines="0" w:line="360" w:lineRule="auto"/>
        <w:rPr>
          <w:rFonts w:ascii="Courier New" w:hAnsi="Courier New" w:eastAsia="Courier New" w:cs="Courier New"/>
          <w:sz w:val="24"/>
          <w:szCs w:val="24"/>
        </w:rPr>
        <w:pPrChange w:id="107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w:t>
      </w:r>
    </w:p>
    <w:p w14:paraId="00000467">
      <w:pPr>
        <w:shd w:val="clear" w:fill="FFFFFF"/>
        <w:spacing w:before="0" w:beforeLines="0" w:after="0" w:afterLines="0" w:line="360" w:lineRule="auto"/>
        <w:rPr>
          <w:rFonts w:ascii="Courier New" w:hAnsi="Courier New" w:eastAsia="Courier New" w:cs="Courier New"/>
          <w:sz w:val="21"/>
          <w:szCs w:val="21"/>
        </w:rPr>
        <w:pPrChange w:id="1074" w:author="Карина Гареева" w:date="2025-12-25T00:30:16Z">
          <w:pPr>
            <w:shd w:val="clear" w:fill="FFFFFF"/>
            <w:spacing w:before="0" w:after="0" w:line="360" w:lineRule="auto"/>
          </w:pPr>
        </w:pPrChange>
      </w:pPr>
    </w:p>
    <w:p w14:paraId="00000468">
      <w:pPr>
        <w:keepNext w:val="0"/>
        <w:keepLines w:val="0"/>
        <w:shd w:val="clear" w:fill="FFFFFF"/>
        <w:spacing w:before="0" w:beforeLines="0" w:after="0" w:afterLines="0" w:line="360" w:lineRule="auto"/>
        <w:jc w:val="both"/>
        <w:rPr>
          <w:rFonts w:ascii="Times New Roman" w:hAnsi="Times New Roman" w:eastAsia="Times New Roman" w:cs="Times New Roman"/>
          <w:color w:val="0F1115"/>
          <w:sz w:val="28"/>
          <w:szCs w:val="28"/>
        </w:rPr>
        <w:pPrChange w:id="1075" w:author="Карина Гареева" w:date="2025-12-25T00:30:16Z">
          <w:pPr>
            <w:keepNext w:val="0"/>
            <w:keepLines w:val="0"/>
            <w:shd w:val="clear" w:fill="FFFFFF"/>
            <w:spacing w:before="0" w:after="0"/>
            <w:jc w:val="both"/>
          </w:pPr>
        </w:pPrChange>
      </w:pPr>
      <w:bookmarkStart w:id="144" w:name="_zdgaevytfnpf" w:colFirst="0" w:colLast="0"/>
      <w:bookmarkEnd w:id="144"/>
      <w:r>
        <w:rPr>
          <w:rFonts w:ascii="Times New Roman" w:hAnsi="Times New Roman" w:eastAsia="Times New Roman" w:cs="Times New Roman"/>
          <w:color w:val="0F1115"/>
          <w:sz w:val="28"/>
          <w:szCs w:val="28"/>
          <w:rtl w:val="0"/>
        </w:rPr>
        <w:t>7.2. Генерация рекомендаций по настройке</w:t>
      </w:r>
    </w:p>
    <w:p w14:paraId="00000469">
      <w:pPr>
        <w:shd w:val="clear" w:fill="FFFFFF"/>
        <w:spacing w:before="0" w:beforeLines="0" w:after="0" w:afterLines="0" w:line="360" w:lineRule="auto"/>
        <w:ind w:firstLine="720"/>
        <w:jc w:val="both"/>
        <w:rPr>
          <w:rFonts w:ascii="Times New Roman" w:hAnsi="Times New Roman" w:eastAsia="Times New Roman" w:cs="Times New Roman"/>
          <w:sz w:val="28"/>
          <w:szCs w:val="28"/>
        </w:rPr>
        <w:pPrChange w:id="1076" w:author="Карина Гареева" w:date="2025-12-25T00:30:16Z">
          <w:pPr>
            <w:shd w:val="clear" w:fill="FFFFFF"/>
            <w:spacing w:before="0" w:after="0" w:line="360" w:lineRule="auto"/>
            <w:ind w:firstLine="720"/>
            <w:jc w:val="both"/>
          </w:pPr>
        </w:pPrChange>
      </w:pPr>
      <w:r>
        <w:rPr>
          <w:rFonts w:ascii="Times New Roman" w:hAnsi="Times New Roman" w:eastAsia="Times New Roman" w:cs="Times New Roman"/>
          <w:color w:val="0F1115"/>
          <w:sz w:val="28"/>
          <w:szCs w:val="28"/>
          <w:highlight w:val="white"/>
          <w:rtl w:val="0"/>
        </w:rPr>
        <w:t>На основе разницы между измеренной и эталонной частотой генерируется текстовое указани</w:t>
      </w:r>
      <w:r>
        <w:rPr>
          <w:rFonts w:ascii="Times New Roman" w:hAnsi="Times New Roman" w:eastAsia="Times New Roman" w:cs="Times New Roman"/>
          <w:color w:val="0F1115"/>
          <w:sz w:val="28"/>
          <w:szCs w:val="28"/>
          <w:highlight w:val="white"/>
          <w:rtl w:val="0"/>
          <w:lang w:val="ru-RU"/>
        </w:rPr>
        <w:t>е</w:t>
      </w:r>
      <w:r>
        <w:rPr>
          <w:rFonts w:ascii="Times New Roman" w:hAnsi="Times New Roman" w:eastAsia="Times New Roman" w:cs="Times New Roman"/>
          <w:color w:val="0F1115"/>
          <w:sz w:val="28"/>
          <w:szCs w:val="28"/>
          <w:highlight w:val="white"/>
          <w:rtl w:val="0"/>
        </w:rPr>
        <w:t>.</w:t>
      </w:r>
    </w:p>
    <w:p w14:paraId="0000046A">
      <w:pPr>
        <w:shd w:val="clear" w:fill="FFFFFF"/>
        <w:spacing w:before="0" w:beforeLines="0" w:after="0" w:afterLines="0" w:line="360" w:lineRule="auto"/>
        <w:rPr>
          <w:rFonts w:ascii="Courier New" w:hAnsi="Courier New" w:eastAsia="Courier New" w:cs="Courier New"/>
          <w:sz w:val="21"/>
          <w:szCs w:val="21"/>
        </w:rPr>
        <w:pPrChange w:id="1077" w:author="Карина Гареева" w:date="2025-12-25T00:30:16Z">
          <w:pPr>
            <w:shd w:val="clear" w:fill="FFFFFF"/>
            <w:spacing w:before="0" w:after="0" w:line="360" w:lineRule="auto"/>
          </w:pPr>
        </w:pPrChange>
      </w:pPr>
    </w:p>
    <w:p w14:paraId="0000046B">
      <w:pPr>
        <w:shd w:val="clear" w:fill="FFFFFF"/>
        <w:spacing w:before="0" w:beforeLines="0" w:after="0" w:afterLines="0" w:line="360" w:lineRule="auto"/>
        <w:rPr>
          <w:rFonts w:ascii="Courier New" w:hAnsi="Courier New" w:eastAsia="Courier New" w:cs="Courier New"/>
          <w:sz w:val="24"/>
          <w:szCs w:val="24"/>
        </w:rPr>
        <w:pPrChange w:id="107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String getTuningAdvice(double currentFreq, double targetFreq) {</w:t>
      </w:r>
    </w:p>
    <w:p w14:paraId="0000046C">
      <w:pPr>
        <w:shd w:val="clear" w:fill="FFFFFF"/>
        <w:spacing w:before="0" w:beforeLines="0" w:after="0" w:afterLines="0" w:line="360" w:lineRule="auto"/>
        <w:rPr>
          <w:rFonts w:ascii="Courier New" w:hAnsi="Courier New" w:eastAsia="Courier New" w:cs="Courier New"/>
          <w:sz w:val="24"/>
          <w:szCs w:val="24"/>
        </w:rPr>
        <w:pPrChange w:id="107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diff = currentFreq - targetFreq;</w:t>
      </w:r>
    </w:p>
    <w:p w14:paraId="0000046D">
      <w:pPr>
        <w:shd w:val="clear" w:fill="FFFFFF"/>
        <w:spacing w:before="0" w:beforeLines="0" w:after="0" w:afterLines="0" w:line="360" w:lineRule="auto"/>
        <w:rPr>
          <w:rFonts w:ascii="Courier New" w:hAnsi="Courier New" w:eastAsia="Courier New" w:cs="Courier New"/>
          <w:sz w:val="24"/>
          <w:szCs w:val="24"/>
        </w:rPr>
        <w:pPrChange w:id="108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double absDiff = fabs(diff);</w:t>
      </w:r>
    </w:p>
    <w:p w14:paraId="0000046E">
      <w:pPr>
        <w:shd w:val="clear" w:fill="FFFFFF"/>
        <w:spacing w:before="0" w:beforeLines="0" w:after="0" w:afterLines="0" w:line="360" w:lineRule="auto"/>
        <w:rPr>
          <w:rFonts w:ascii="Courier New" w:hAnsi="Courier New" w:eastAsia="Courier New" w:cs="Courier New"/>
          <w:sz w:val="21"/>
          <w:szCs w:val="21"/>
        </w:rPr>
        <w:pPrChange w:id="1081" w:author="Карина Гареева" w:date="2025-12-25T00:30:16Z">
          <w:pPr>
            <w:shd w:val="clear" w:fill="FFFFFF"/>
            <w:spacing w:before="0" w:after="0" w:line="360" w:lineRule="auto"/>
          </w:pPr>
        </w:pPrChange>
      </w:pPr>
    </w:p>
    <w:p w14:paraId="0000046F">
      <w:pPr>
        <w:shd w:val="clear" w:fill="FFFFFF"/>
        <w:spacing w:before="0" w:beforeLines="0" w:after="0" w:afterLines="0" w:line="360" w:lineRule="auto"/>
        <w:ind w:left="0" w:firstLine="720"/>
        <w:jc w:val="both"/>
        <w:rPr>
          <w:rFonts w:ascii="Times New Roman" w:hAnsi="Times New Roman" w:eastAsia="Times New Roman" w:cs="Times New Roman"/>
          <w:color w:val="0F1115"/>
          <w:sz w:val="28"/>
          <w:szCs w:val="28"/>
        </w:rPr>
        <w:pPrChange w:id="1082" w:author="Карина Гареева" w:date="2025-12-25T00:30:16Z">
          <w:pPr>
            <w:shd w:val="clear" w:fill="FFFFFF"/>
            <w:spacing w:before="0" w:after="0" w:line="360" w:lineRule="auto"/>
            <w:ind w:left="0" w:firstLine="720"/>
            <w:jc w:val="both"/>
          </w:pPr>
        </w:pPrChange>
      </w:pPr>
      <w:r>
        <w:rPr>
          <w:rFonts w:ascii="Times New Roman" w:hAnsi="Times New Roman" w:eastAsia="Times New Roman" w:cs="Times New Roman"/>
          <w:color w:val="0F1115"/>
          <w:sz w:val="28"/>
          <w:szCs w:val="28"/>
          <w:rtl w:val="0"/>
        </w:rPr>
        <w:t>Функция cleanup(): Управление памятью и корректное завершение работы.</w:t>
      </w:r>
    </w:p>
    <w:p w14:paraId="00000470">
      <w:pPr>
        <w:shd w:val="clear" w:fill="FFFFFF"/>
        <w:spacing w:before="0" w:beforeLines="0" w:after="0" w:afterLines="0" w:line="360" w:lineRule="auto"/>
        <w:ind w:left="0" w:firstLine="720"/>
        <w:jc w:val="both"/>
        <w:rPr>
          <w:rFonts w:ascii="Times New Roman" w:hAnsi="Times New Roman" w:eastAsia="Times New Roman" w:cs="Times New Roman"/>
          <w:color w:val="0F1115"/>
          <w:sz w:val="28"/>
          <w:szCs w:val="28"/>
        </w:rPr>
        <w:pPrChange w:id="1083" w:author="Карина Гареева" w:date="2025-12-25T00:30:16Z">
          <w:pPr>
            <w:shd w:val="clear" w:fill="FFFFFF"/>
            <w:spacing w:before="0" w:after="0" w:line="360" w:lineRule="auto"/>
            <w:ind w:left="0" w:firstLine="720"/>
            <w:jc w:val="both"/>
          </w:pPr>
        </w:pPrChange>
      </w:pPr>
      <w:r>
        <w:rPr>
          <w:rFonts w:ascii="Times New Roman" w:hAnsi="Times New Roman" w:eastAsia="Times New Roman" w:cs="Times New Roman"/>
          <w:color w:val="0F1115"/>
          <w:sz w:val="28"/>
          <w:szCs w:val="28"/>
          <w:rtl w:val="0"/>
        </w:rPr>
        <w:t>delete FFT вызывает деструктор класса ArduinoFFT&lt;double&gt;, который освобождает внутренние ресурсы.</w:t>
      </w:r>
    </w:p>
    <w:p w14:paraId="00000472">
      <w:pPr>
        <w:shd w:val="clear" w:fill="FFFFFF"/>
        <w:spacing w:before="0" w:beforeLines="0" w:after="0" w:afterLines="0" w:line="360" w:lineRule="auto"/>
        <w:ind w:left="0" w:firstLine="720"/>
        <w:jc w:val="both"/>
        <w:rPr>
          <w:rFonts w:ascii="Times New Roman" w:hAnsi="Times New Roman" w:eastAsia="Times New Roman" w:cs="Times New Roman"/>
          <w:color w:val="0F1115"/>
          <w:sz w:val="28"/>
          <w:szCs w:val="28"/>
        </w:rPr>
        <w:pPrChange w:id="1084" w:author="Карина Гареева" w:date="2025-12-25T00:30:16Z">
          <w:pPr>
            <w:shd w:val="clear" w:fill="FFFFFF"/>
            <w:spacing w:before="0" w:after="0" w:line="360" w:lineRule="auto"/>
            <w:ind w:left="0" w:firstLine="720"/>
            <w:jc w:val="both"/>
          </w:pPr>
        </w:pPrChange>
      </w:pPr>
      <w:r>
        <w:rPr>
          <w:rFonts w:ascii="Times New Roman" w:hAnsi="Times New Roman" w:eastAsia="Times New Roman" w:cs="Times New Roman"/>
          <w:color w:val="0F1115"/>
          <w:sz w:val="28"/>
          <w:szCs w:val="28"/>
          <w:rtl w:val="0"/>
        </w:rPr>
        <w:t>Присвоение nullptr делает указатель "пустым".</w:t>
      </w:r>
    </w:p>
    <w:p w14:paraId="00000473">
      <w:pPr>
        <w:shd w:val="clear" w:fill="FFFFFF"/>
        <w:spacing w:before="0" w:beforeLines="0" w:after="0" w:afterLines="0" w:line="360" w:lineRule="auto"/>
        <w:ind w:left="0" w:firstLine="720"/>
        <w:jc w:val="both"/>
        <w:rPr>
          <w:rFonts w:ascii="Times New Roman" w:hAnsi="Times New Roman" w:eastAsia="Times New Roman" w:cs="Times New Roman"/>
          <w:color w:val="0F1115"/>
          <w:sz w:val="28"/>
          <w:szCs w:val="28"/>
        </w:rPr>
        <w:pPrChange w:id="1085" w:author="Карина Гареева" w:date="2025-12-25T00:30:16Z">
          <w:pPr>
            <w:shd w:val="clear" w:fill="FFFFFF"/>
            <w:spacing w:before="0" w:after="0" w:line="360" w:lineRule="auto"/>
            <w:ind w:left="0" w:firstLine="720"/>
            <w:jc w:val="both"/>
          </w:pPr>
        </w:pPrChange>
      </w:pPr>
      <w:r>
        <w:rPr>
          <w:rFonts w:ascii="Times New Roman" w:hAnsi="Times New Roman" w:eastAsia="Times New Roman" w:cs="Times New Roman"/>
          <w:color w:val="0F1115"/>
          <w:sz w:val="28"/>
          <w:szCs w:val="28"/>
          <w:rtl w:val="0"/>
        </w:rPr>
        <w:t>free(указатель) - освобождение блока динамической памяти.</w:t>
      </w:r>
    </w:p>
    <w:p w14:paraId="00000475">
      <w:pPr>
        <w:shd w:val="clear" w:fill="FFFFFF"/>
        <w:spacing w:before="0" w:beforeLines="0" w:after="0" w:afterLines="0" w:line="360" w:lineRule="auto"/>
        <w:rPr>
          <w:rFonts w:ascii="Courier New" w:hAnsi="Courier New" w:eastAsia="Courier New" w:cs="Courier New"/>
          <w:sz w:val="21"/>
          <w:szCs w:val="21"/>
        </w:rPr>
        <w:pPrChange w:id="1086" w:author="Карина Гареева" w:date="2025-12-25T00:30:16Z">
          <w:pPr>
            <w:shd w:val="clear" w:fill="FFFFFF"/>
            <w:spacing w:before="0" w:after="0" w:line="360" w:lineRule="auto"/>
          </w:pPr>
        </w:pPrChange>
      </w:pPr>
    </w:p>
    <w:p w14:paraId="00000476">
      <w:pPr>
        <w:shd w:val="clear" w:fill="FFFFFF"/>
        <w:spacing w:before="0" w:beforeLines="0" w:after="0" w:afterLines="0" w:line="360" w:lineRule="auto"/>
        <w:rPr>
          <w:rFonts w:ascii="Courier New" w:hAnsi="Courier New" w:eastAsia="Courier New" w:cs="Courier New"/>
          <w:sz w:val="24"/>
          <w:szCs w:val="24"/>
        </w:rPr>
        <w:pPrChange w:id="108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void cleanup() {</w:t>
      </w:r>
    </w:p>
    <w:p w14:paraId="00000477">
      <w:pPr>
        <w:shd w:val="clear" w:fill="FFFFFF"/>
        <w:spacing w:before="0" w:beforeLines="0" w:after="0" w:afterLines="0" w:line="360" w:lineRule="auto"/>
        <w:rPr>
          <w:rFonts w:ascii="Courier New" w:hAnsi="Courier New" w:eastAsia="Courier New" w:cs="Courier New"/>
          <w:sz w:val="24"/>
          <w:szCs w:val="24"/>
        </w:rPr>
        <w:pPrChange w:id="108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(FFT != nullptr) {</w:t>
      </w:r>
    </w:p>
    <w:p w14:paraId="00000478">
      <w:pPr>
        <w:shd w:val="clear" w:fill="FFFFFF"/>
        <w:spacing w:before="0" w:beforeLines="0" w:after="0" w:afterLines="0" w:line="360" w:lineRule="auto"/>
        <w:rPr>
          <w:rFonts w:ascii="Courier New" w:hAnsi="Courier New" w:eastAsia="Courier New" w:cs="Courier New"/>
          <w:sz w:val="24"/>
          <w:szCs w:val="24"/>
        </w:rPr>
        <w:pPrChange w:id="1089"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delete FFT;</w:t>
      </w:r>
    </w:p>
    <w:p w14:paraId="00000479">
      <w:pPr>
        <w:shd w:val="clear" w:fill="FFFFFF"/>
        <w:spacing w:before="0" w:beforeLines="0" w:after="0" w:afterLines="0" w:line="360" w:lineRule="auto"/>
        <w:rPr>
          <w:rFonts w:ascii="Courier New" w:hAnsi="Courier New" w:eastAsia="Courier New" w:cs="Courier New"/>
          <w:sz w:val="24"/>
          <w:szCs w:val="24"/>
        </w:rPr>
        <w:pPrChange w:id="1090"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FFT = nullptr;</w:t>
      </w:r>
    </w:p>
    <w:p w14:paraId="0000047A">
      <w:pPr>
        <w:shd w:val="clear" w:fill="FFFFFF"/>
        <w:spacing w:before="0" w:beforeLines="0" w:after="0" w:afterLines="0" w:line="360" w:lineRule="auto"/>
        <w:rPr>
          <w:rFonts w:ascii="Courier New" w:hAnsi="Courier New" w:eastAsia="Courier New" w:cs="Courier New"/>
          <w:sz w:val="24"/>
          <w:szCs w:val="24"/>
        </w:rPr>
        <w:pPrChange w:id="1091"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7B">
      <w:pPr>
        <w:shd w:val="clear" w:fill="FFFFFF"/>
        <w:spacing w:before="0" w:beforeLines="0" w:after="0" w:afterLines="0" w:line="360" w:lineRule="auto"/>
        <w:rPr>
          <w:rFonts w:ascii="Courier New" w:hAnsi="Courier New" w:eastAsia="Courier New" w:cs="Courier New"/>
          <w:sz w:val="24"/>
          <w:szCs w:val="24"/>
        </w:rPr>
        <w:pPrChange w:id="1092"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7C">
      <w:pPr>
        <w:shd w:val="clear" w:fill="FFFFFF"/>
        <w:spacing w:before="0" w:beforeLines="0" w:after="0" w:afterLines="0" w:line="360" w:lineRule="auto"/>
        <w:rPr>
          <w:rFonts w:ascii="Courier New" w:hAnsi="Courier New" w:eastAsia="Courier New" w:cs="Courier New"/>
          <w:sz w:val="24"/>
          <w:szCs w:val="24"/>
        </w:rPr>
        <w:pPrChange w:id="1093"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(vReal != nullptr) free(vReal);</w:t>
      </w:r>
    </w:p>
    <w:p w14:paraId="0000047D">
      <w:pPr>
        <w:shd w:val="clear" w:fill="FFFFFF"/>
        <w:spacing w:before="0" w:beforeLines="0" w:after="0" w:afterLines="0" w:line="360" w:lineRule="auto"/>
        <w:rPr>
          <w:rFonts w:ascii="Courier New" w:hAnsi="Courier New" w:eastAsia="Courier New" w:cs="Courier New"/>
          <w:sz w:val="24"/>
          <w:szCs w:val="24"/>
        </w:rPr>
        <w:pPrChange w:id="1094"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(vImag != nullptr) free(vImag);</w:t>
      </w:r>
    </w:p>
    <w:p w14:paraId="0000047E">
      <w:pPr>
        <w:shd w:val="clear" w:fill="FFFFFF"/>
        <w:spacing w:before="0" w:beforeLines="0" w:after="0" w:afterLines="0" w:line="360" w:lineRule="auto"/>
        <w:rPr>
          <w:rFonts w:ascii="Courier New" w:hAnsi="Courier New" w:eastAsia="Courier New" w:cs="Courier New"/>
          <w:sz w:val="24"/>
          <w:szCs w:val="24"/>
        </w:rPr>
        <w:pPrChange w:id="1095"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(spec != nullptr) free(spec);</w:t>
      </w:r>
    </w:p>
    <w:p w14:paraId="0000047F">
      <w:pPr>
        <w:shd w:val="clear" w:fill="FFFFFF"/>
        <w:spacing w:before="0" w:beforeLines="0" w:after="0" w:afterLines="0" w:line="360" w:lineRule="auto"/>
        <w:rPr>
          <w:rFonts w:ascii="Courier New" w:hAnsi="Courier New" w:eastAsia="Courier New" w:cs="Courier New"/>
          <w:sz w:val="24"/>
          <w:szCs w:val="24"/>
        </w:rPr>
        <w:pPrChange w:id="1096"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if (hps != nullptr) free(hps);</w:t>
      </w:r>
    </w:p>
    <w:p w14:paraId="00000480">
      <w:pPr>
        <w:shd w:val="clear" w:fill="FFFFFF"/>
        <w:spacing w:before="0" w:beforeLines="0" w:after="0" w:afterLines="0" w:line="360" w:lineRule="auto"/>
        <w:rPr>
          <w:rFonts w:ascii="Courier New" w:hAnsi="Courier New" w:eastAsia="Courier New" w:cs="Courier New"/>
          <w:sz w:val="24"/>
          <w:szCs w:val="24"/>
        </w:rPr>
        <w:pPrChange w:id="1097"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 xml:space="preserve"> </w:t>
      </w:r>
    </w:p>
    <w:p w14:paraId="00000481">
      <w:pPr>
        <w:shd w:val="clear" w:fill="FFFFFF"/>
        <w:spacing w:before="0" w:beforeLines="0" w:after="0" w:afterLines="0" w:line="360" w:lineRule="auto"/>
        <w:rPr>
          <w:rFonts w:ascii="Courier New" w:hAnsi="Courier New" w:eastAsia="Courier New" w:cs="Courier New"/>
          <w:sz w:val="24"/>
          <w:szCs w:val="24"/>
          <w:rtl w:val="0"/>
        </w:rPr>
        <w:pPrChange w:id="1098" w:author="Карина Гареева" w:date="2025-12-25T00:30:16Z">
          <w:pPr>
            <w:shd w:val="clear" w:fill="FFFFFF"/>
            <w:spacing w:before="0" w:after="0" w:line="360" w:lineRule="auto"/>
          </w:pPr>
        </w:pPrChange>
      </w:pPr>
      <w:r>
        <w:rPr>
          <w:rFonts w:ascii="Courier New" w:hAnsi="Courier New" w:eastAsia="Courier New" w:cs="Courier New"/>
          <w:sz w:val="24"/>
          <w:szCs w:val="24"/>
          <w:rtl w:val="0"/>
        </w:rPr>
        <w:t>}</w:t>
      </w:r>
    </w:p>
    <w:p w14:paraId="48713AC9">
      <w:pPr>
        <w:shd w:val="clear" w:fill="auto"/>
        <w:spacing w:before="0" w:beforeLines="0" w:after="0" w:afterLines="0" w:line="360" w:lineRule="auto"/>
        <w:rPr>
          <w:rFonts w:ascii="Courier New" w:hAnsi="Courier New" w:eastAsia="Courier New" w:cs="Courier New"/>
          <w:sz w:val="24"/>
          <w:szCs w:val="24"/>
          <w:rtl w:val="0"/>
        </w:rPr>
        <w:pPrChange w:id="1099" w:author="Карина Гареева" w:date="2025-12-25T00:30:16Z">
          <w:pPr>
            <w:shd w:val="clear" w:fill="auto"/>
            <w:spacing w:before="0" w:after="0" w:line="240" w:lineRule="auto"/>
          </w:pPr>
        </w:pPrChange>
      </w:pPr>
      <w:r>
        <w:rPr>
          <w:rFonts w:ascii="Courier New" w:hAnsi="Courier New" w:eastAsia="Courier New" w:cs="Courier New"/>
          <w:sz w:val="24"/>
          <w:szCs w:val="24"/>
          <w:rtl w:val="0"/>
        </w:rPr>
        <w:br w:type="page"/>
      </w:r>
    </w:p>
    <w:p w14:paraId="16AFF3EC">
      <w:pPr>
        <w:shd w:val="clear" w:fill="FFFFFF"/>
        <w:spacing w:before="0" w:beforeLines="0" w:after="0" w:afterLines="0" w:line="360" w:lineRule="auto"/>
        <w:jc w:val="center"/>
        <w:outlineLvl w:val="0"/>
        <w:rPr>
          <w:rFonts w:ascii="Times New Roman" w:hAnsi="Times New Roman" w:eastAsia="Courier New" w:cs="Times New Roman"/>
          <w:b/>
          <w:bCs/>
          <w:sz w:val="28"/>
          <w:szCs w:val="28"/>
          <w:rtl w:val="0"/>
          <w:lang w:val="ru-RU"/>
        </w:rPr>
        <w:pPrChange w:id="1100" w:author="Карина Гареева" w:date="2025-12-25T00:30:16Z">
          <w:pPr>
            <w:shd w:val="clear" w:fill="FFFFFF"/>
            <w:spacing w:before="0" w:after="0" w:line="360" w:lineRule="auto"/>
            <w:jc w:val="center"/>
            <w:outlineLvl w:val="0"/>
          </w:pPr>
        </w:pPrChange>
      </w:pPr>
      <w:bookmarkStart w:id="145" w:name="_Toc30263"/>
      <w:bookmarkStart w:id="146" w:name="_Toc21193"/>
      <w:bookmarkStart w:id="147" w:name="_Toc15813"/>
      <w:r>
        <w:rPr>
          <w:rFonts w:ascii="Times New Roman" w:hAnsi="Times New Roman" w:eastAsia="Courier New" w:cs="Times New Roman"/>
          <w:b/>
          <w:bCs/>
          <w:sz w:val="28"/>
          <w:szCs w:val="28"/>
          <w:rtl w:val="0"/>
          <w:lang w:val="ru-RU"/>
        </w:rPr>
        <w:t>Заключение</w:t>
      </w:r>
      <w:bookmarkEnd w:id="145"/>
      <w:bookmarkEnd w:id="146"/>
      <w:bookmarkEnd w:id="147"/>
    </w:p>
    <w:p w14:paraId="786CB656">
      <w:pPr>
        <w:pStyle w:val="17"/>
        <w:keepNext w:val="0"/>
        <w:keepLines w:val="0"/>
        <w:widowControl/>
        <w:suppressLineNumbers w:val="0"/>
        <w:spacing w:beforeLines="0" w:beforeAutospacing="0" w:afterLines="0" w:afterAutospacing="0" w:line="360" w:lineRule="auto"/>
        <w:ind w:firstLine="720"/>
        <w:jc w:val="both"/>
        <w:rPr>
          <w:sz w:val="28"/>
          <w:szCs w:val="28"/>
        </w:rPr>
        <w:pPrChange w:id="1101" w:author="Карина Гареева" w:date="2025-12-25T00:30:16Z">
          <w:pPr>
            <w:pStyle w:val="17"/>
            <w:keepNext w:val="0"/>
            <w:keepLines w:val="0"/>
            <w:widowControl/>
            <w:suppressLineNumbers w:val="0"/>
            <w:spacing w:line="360" w:lineRule="auto"/>
            <w:ind w:firstLine="720"/>
            <w:jc w:val="both"/>
          </w:pPr>
        </w:pPrChange>
      </w:pPr>
      <w:r>
        <w:rPr>
          <w:sz w:val="28"/>
          <w:szCs w:val="28"/>
        </w:rPr>
        <w:t>В ходе выполнения проекта была проведена проверка работоспособности разработанного тюнера для акустической/классической гитары, включая оценку корректности определения частоты, устойчивости показаний во времени и сравнение результатов с эталонными значениями.</w:t>
      </w:r>
    </w:p>
    <w:p w14:paraId="56A0D577">
      <w:pPr>
        <w:pStyle w:val="17"/>
        <w:keepNext w:val="0"/>
        <w:keepLines w:val="0"/>
        <w:widowControl/>
        <w:suppressLineNumbers w:val="0"/>
        <w:spacing w:beforeLines="0" w:beforeAutospacing="0" w:afterLines="0" w:afterAutospacing="0" w:line="360" w:lineRule="auto"/>
        <w:ind w:firstLine="720"/>
        <w:jc w:val="both"/>
        <w:rPr>
          <w:sz w:val="28"/>
          <w:szCs w:val="28"/>
        </w:rPr>
        <w:pPrChange w:id="1102" w:author="Карина Гареева" w:date="2025-12-25T00:30:16Z">
          <w:pPr>
            <w:pStyle w:val="17"/>
            <w:keepNext w:val="0"/>
            <w:keepLines w:val="0"/>
            <w:widowControl/>
            <w:suppressLineNumbers w:val="0"/>
            <w:spacing w:line="360" w:lineRule="auto"/>
            <w:ind w:firstLine="720"/>
            <w:jc w:val="both"/>
          </w:pPr>
        </w:pPrChange>
      </w:pPr>
      <w:r>
        <w:rPr>
          <w:sz w:val="28"/>
          <w:szCs w:val="28"/>
        </w:rPr>
        <w:t>Проведённые испытания показали, что устройство корректно определяет основную частоту звучания всех шести струн гитары в рабочем диапазоне частот. Определение частоты происходит стабильно как при устойчивом сигнале, так и при постепенном затухании колебаний струны. По сравнению с эталонным электронным тюнером погрешность измерений не превышает приблизительно 0,5</w:t>
      </w:r>
      <w:r>
        <w:rPr>
          <w:rFonts w:hint="default" w:ascii="Times New Roman" w:hAnsi="Times New Roman" w:cs="Times New Roman"/>
          <w:sz w:val="28"/>
          <w:szCs w:val="28"/>
          <w:lang w:val="ru-RU"/>
        </w:rPr>
        <w:t xml:space="preserve"> </w:t>
      </w:r>
      <w:r>
        <w:rPr>
          <w:sz w:val="28"/>
          <w:szCs w:val="28"/>
        </w:rPr>
        <w:t>Гц, что соответствует требованиям к точности настройки музыкального инструмента и обеспечивает комфортную работу пользователя.</w:t>
      </w:r>
    </w:p>
    <w:p w14:paraId="3EFF8559">
      <w:pPr>
        <w:pStyle w:val="17"/>
        <w:keepNext w:val="0"/>
        <w:keepLines w:val="0"/>
        <w:widowControl/>
        <w:suppressLineNumbers w:val="0"/>
        <w:spacing w:beforeLines="0" w:beforeAutospacing="0" w:afterLines="0" w:afterAutospacing="0" w:line="360" w:lineRule="auto"/>
        <w:ind w:firstLine="720"/>
        <w:jc w:val="both"/>
        <w:rPr>
          <w:sz w:val="28"/>
          <w:szCs w:val="28"/>
        </w:rPr>
        <w:pPrChange w:id="1103" w:author="Карина Гареева" w:date="2025-12-25T00:30:16Z">
          <w:pPr>
            <w:pStyle w:val="17"/>
            <w:keepNext w:val="0"/>
            <w:keepLines w:val="0"/>
            <w:widowControl/>
            <w:suppressLineNumbers w:val="0"/>
            <w:spacing w:line="360" w:lineRule="auto"/>
            <w:ind w:firstLine="720"/>
            <w:jc w:val="both"/>
          </w:pPr>
        </w:pPrChange>
      </w:pPr>
      <w:r>
        <w:rPr>
          <w:sz w:val="28"/>
          <w:szCs w:val="28"/>
        </w:rPr>
        <w:t>Благодаря использованию алгоритма Harmonic Product Spectrum и параболической интерполяции удалось повысить точность определения частоты по спектру и снизить влияние дискретизации по частоте в БПФ. Дополнительно применён медианный фильтр, который обеспечивает сглаживание случайных выбросов и стабилизацию показаний во времени. В результате показания частоты не «прыгают», изменения отображаются плавно и адекватно реальному процессу настройки струны.</w:t>
      </w:r>
    </w:p>
    <w:p w14:paraId="237E71B3">
      <w:pPr>
        <w:pStyle w:val="17"/>
        <w:keepNext w:val="0"/>
        <w:keepLines w:val="0"/>
        <w:widowControl/>
        <w:suppressLineNumbers w:val="0"/>
        <w:spacing w:beforeLines="0" w:beforeAutospacing="0" w:afterLines="0" w:afterAutospacing="0" w:line="360" w:lineRule="auto"/>
        <w:ind w:firstLine="720"/>
        <w:jc w:val="both"/>
        <w:rPr>
          <w:sz w:val="28"/>
          <w:szCs w:val="28"/>
        </w:rPr>
        <w:pPrChange w:id="1104" w:author="Карина Гареева" w:date="2025-12-25T00:30:16Z">
          <w:pPr>
            <w:pStyle w:val="17"/>
            <w:keepNext w:val="0"/>
            <w:keepLines w:val="0"/>
            <w:widowControl/>
            <w:suppressLineNumbers w:val="0"/>
            <w:spacing w:line="360" w:lineRule="auto"/>
            <w:ind w:firstLine="720"/>
            <w:jc w:val="both"/>
          </w:pPr>
        </w:pPrChange>
      </w:pPr>
      <w:r>
        <w:rPr>
          <w:sz w:val="28"/>
          <w:szCs w:val="28"/>
        </w:rPr>
        <w:t>Задержка реакции системы является минимальной и не ощущается пользователем при работе. Обновление результатов происходит достаточно быстро, что позволяет выполнять настройку инструмента в реальном времени.</w:t>
      </w:r>
    </w:p>
    <w:p w14:paraId="701C1E35">
      <w:pPr>
        <w:pStyle w:val="17"/>
        <w:keepNext w:val="0"/>
        <w:keepLines w:val="0"/>
        <w:widowControl/>
        <w:suppressLineNumbers w:val="0"/>
        <w:spacing w:beforeLines="0" w:beforeAutospacing="0" w:afterLines="0" w:afterAutospacing="0" w:line="360" w:lineRule="auto"/>
        <w:ind w:firstLine="720"/>
        <w:jc w:val="both"/>
        <w:rPr>
          <w:ins w:id="1106" w:author="Ольга Жигунова" w:date="2025-12-25T23:37:27Z"/>
          <w:sz w:val="28"/>
          <w:szCs w:val="28"/>
        </w:rPr>
        <w:pPrChange w:id="1105" w:author="Карина Гареева" w:date="2025-12-25T00:30:16Z">
          <w:pPr>
            <w:pStyle w:val="17"/>
            <w:keepNext w:val="0"/>
            <w:keepLines w:val="0"/>
            <w:widowControl/>
            <w:suppressLineNumbers w:val="0"/>
            <w:spacing w:line="360" w:lineRule="auto"/>
            <w:ind w:firstLine="720"/>
            <w:jc w:val="both"/>
          </w:pPr>
        </w:pPrChange>
      </w:pPr>
      <w:r>
        <w:rPr>
          <w:sz w:val="28"/>
          <w:szCs w:val="28"/>
        </w:rPr>
        <w:t>Таким образом,</w:t>
      </w:r>
      <w:r>
        <w:rPr>
          <w:rFonts w:hint="default" w:ascii="Times New Roman" w:hAnsi="Times New Roman" w:cs="Times New Roman"/>
          <w:sz w:val="28"/>
          <w:szCs w:val="28"/>
          <w:lang w:val="ru-RU"/>
        </w:rPr>
        <w:t xml:space="preserve"> </w:t>
      </w:r>
      <w:r>
        <w:rPr>
          <w:rFonts w:ascii="Times New Roman" w:hAnsi="Times New Roman" w:cs="Times New Roman"/>
          <w:sz w:val="28"/>
          <w:szCs w:val="28"/>
          <w:lang w:val="ru-RU"/>
        </w:rPr>
        <w:t>р</w:t>
      </w:r>
      <w:r>
        <w:rPr>
          <w:sz w:val="28"/>
          <w:szCs w:val="28"/>
        </w:rPr>
        <w:t>азработанный тюнер является работоспособным и пригодным для практического применения. Реализованные алгоритмы цифровой обработки сигнала подтвердили свою эффективность, обеспечив высокую точность и устойчивость определения частоты. Поставленные в проекте задачи выполнены, цели разработки достигнуты.</w:t>
      </w:r>
    </w:p>
    <w:p w14:paraId="246C81A6">
      <w:pPr>
        <w:keepNext w:val="0"/>
        <w:keepLines w:val="0"/>
        <w:widowControl/>
        <w:suppressLineNumbers w:val="0"/>
        <w:jc w:val="both"/>
        <w:rPr>
          <w:ins w:id="1108" w:author="Ольга Жигунова" w:date="2025-12-25T23:37:27Z"/>
          <w:sz w:val="28"/>
          <w:szCs w:val="28"/>
        </w:rPr>
        <w:pPrChange w:id="1107" w:author="Ольга Жигунова" w:date="2025-12-25T23:37:27Z">
          <w:pPr>
            <w:pStyle w:val="17"/>
            <w:keepNext w:val="0"/>
            <w:keepLines w:val="0"/>
            <w:widowControl/>
            <w:suppressLineNumbers w:val="0"/>
            <w:spacing w:line="360" w:lineRule="auto"/>
            <w:ind w:firstLine="720"/>
            <w:jc w:val="both"/>
          </w:pPr>
        </w:pPrChange>
      </w:pPr>
      <w:ins w:id="1109" w:author="Ольга Жигунова" w:date="2025-12-25T23:37:27Z">
        <w:r>
          <w:rPr>
            <w:sz w:val="28"/>
            <w:szCs w:val="28"/>
          </w:rPr>
          <w:br w:type="page"/>
        </w:r>
      </w:ins>
    </w:p>
    <w:p w14:paraId="102992F6">
      <w:pPr>
        <w:pStyle w:val="17"/>
        <w:keepNext w:val="0"/>
        <w:keepLines w:val="0"/>
        <w:widowControl/>
        <w:suppressLineNumbers w:val="0"/>
        <w:spacing w:beforeLines="0" w:beforeAutospacing="0" w:afterLines="0" w:afterAutospacing="0" w:line="360" w:lineRule="auto"/>
        <w:ind w:firstLine="0"/>
        <w:jc w:val="center"/>
        <w:rPr>
          <w:ins w:id="1111" w:author="Ольга Жигунова" w:date="2025-12-25T23:38:01Z"/>
          <w:rFonts w:hint="default"/>
          <w:b/>
          <w:bCs/>
          <w:sz w:val="28"/>
          <w:szCs w:val="28"/>
          <w:lang w:val="ru-RU"/>
          <w:rPrChange w:id="1112" w:author="Ольга Жигунова" w:date="2025-12-25T23:38:04Z">
            <w:rPr>
              <w:ins w:id="1113" w:author="Ольга Жигунова" w:date="2025-12-25T23:38:01Z"/>
              <w:rFonts w:hint="default"/>
              <w:sz w:val="28"/>
              <w:szCs w:val="28"/>
              <w:lang w:val="ru-RU"/>
            </w:rPr>
          </w:rPrChange>
        </w:rPr>
        <w:pPrChange w:id="1110" w:author="Ольга Жигунова" w:date="2025-12-25T23:38:05Z">
          <w:pPr>
            <w:pStyle w:val="17"/>
            <w:keepNext w:val="0"/>
            <w:keepLines w:val="0"/>
            <w:widowControl/>
            <w:suppressLineNumbers w:val="0"/>
            <w:spacing w:line="360" w:lineRule="auto"/>
            <w:ind w:firstLine="720"/>
            <w:jc w:val="both"/>
          </w:pPr>
        </w:pPrChange>
      </w:pPr>
      <w:ins w:id="1114" w:author="Ольга Жигунова" w:date="2025-12-25T23:37:49Z">
        <w:r>
          <w:rPr>
            <w:rFonts w:hint="default"/>
            <w:b/>
            <w:bCs/>
            <w:sz w:val="28"/>
            <w:szCs w:val="28"/>
            <w:lang w:val="ru-RU"/>
            <w:rPrChange w:id="1115" w:author="Ольга Жигунова" w:date="2025-12-25T23:38:04Z">
              <w:rPr>
                <w:rFonts w:hint="default"/>
                <w:sz w:val="28"/>
                <w:szCs w:val="28"/>
                <w:lang w:val="ru-RU"/>
              </w:rPr>
            </w:rPrChange>
          </w:rPr>
          <w:t>С</w:t>
        </w:r>
      </w:ins>
      <w:ins w:id="1117" w:author="Ольга Жигунова" w:date="2025-12-25T23:37:50Z">
        <w:r>
          <w:rPr>
            <w:rFonts w:hint="default"/>
            <w:b/>
            <w:bCs/>
            <w:sz w:val="28"/>
            <w:szCs w:val="28"/>
            <w:lang w:val="ru-RU"/>
            <w:rPrChange w:id="1118" w:author="Ольга Жигунова" w:date="2025-12-25T23:38:04Z">
              <w:rPr>
                <w:rFonts w:hint="default"/>
                <w:sz w:val="28"/>
                <w:szCs w:val="28"/>
                <w:lang w:val="ru-RU"/>
              </w:rPr>
            </w:rPrChange>
          </w:rPr>
          <w:t>писок</w:t>
        </w:r>
      </w:ins>
      <w:ins w:id="1120" w:author="Ольга Жигунова" w:date="2025-12-25T23:37:51Z">
        <w:r>
          <w:rPr>
            <w:rFonts w:hint="default"/>
            <w:b/>
            <w:bCs/>
            <w:sz w:val="28"/>
            <w:szCs w:val="28"/>
            <w:lang w:val="ru-RU"/>
            <w:rPrChange w:id="1121" w:author="Ольга Жигунова" w:date="2025-12-25T23:38:04Z">
              <w:rPr>
                <w:rFonts w:hint="default"/>
                <w:sz w:val="28"/>
                <w:szCs w:val="28"/>
                <w:lang w:val="ru-RU"/>
              </w:rPr>
            </w:rPrChange>
          </w:rPr>
          <w:t xml:space="preserve"> ис</w:t>
        </w:r>
      </w:ins>
      <w:ins w:id="1123" w:author="Ольга Жигунова" w:date="2025-12-25T23:37:52Z">
        <w:r>
          <w:rPr>
            <w:rFonts w:hint="default"/>
            <w:b/>
            <w:bCs/>
            <w:sz w:val="28"/>
            <w:szCs w:val="28"/>
            <w:lang w:val="ru-RU"/>
            <w:rPrChange w:id="1124" w:author="Ольга Жигунова" w:date="2025-12-25T23:38:04Z">
              <w:rPr>
                <w:rFonts w:hint="default"/>
                <w:sz w:val="28"/>
                <w:szCs w:val="28"/>
                <w:lang w:val="ru-RU"/>
              </w:rPr>
            </w:rPrChange>
          </w:rPr>
          <w:t>польз</w:t>
        </w:r>
      </w:ins>
      <w:ins w:id="1126" w:author="Ольга Жигунова" w:date="2025-12-25T23:37:53Z">
        <w:r>
          <w:rPr>
            <w:rFonts w:hint="default"/>
            <w:b/>
            <w:bCs/>
            <w:sz w:val="28"/>
            <w:szCs w:val="28"/>
            <w:lang w:val="ru-RU"/>
            <w:rPrChange w:id="1127" w:author="Ольга Жигунова" w:date="2025-12-25T23:38:04Z">
              <w:rPr>
                <w:rFonts w:hint="default"/>
                <w:sz w:val="28"/>
                <w:szCs w:val="28"/>
                <w:lang w:val="ru-RU"/>
              </w:rPr>
            </w:rPrChange>
          </w:rPr>
          <w:t>уе</w:t>
        </w:r>
      </w:ins>
      <w:ins w:id="1129" w:author="Ольга Жигунова" w:date="2025-12-25T23:37:55Z">
        <w:r>
          <w:rPr>
            <w:rFonts w:hint="default"/>
            <w:b/>
            <w:bCs/>
            <w:sz w:val="28"/>
            <w:szCs w:val="28"/>
            <w:lang w:val="ru-RU"/>
            <w:rPrChange w:id="1130" w:author="Ольга Жигунова" w:date="2025-12-25T23:38:04Z">
              <w:rPr>
                <w:rFonts w:hint="default"/>
                <w:sz w:val="28"/>
                <w:szCs w:val="28"/>
                <w:lang w:val="ru-RU"/>
              </w:rPr>
            </w:rPrChange>
          </w:rPr>
          <w:t xml:space="preserve">мых </w:t>
        </w:r>
      </w:ins>
      <w:ins w:id="1132" w:author="Ольга Жигунова" w:date="2025-12-25T23:37:56Z">
        <w:r>
          <w:rPr>
            <w:rFonts w:hint="default"/>
            <w:b/>
            <w:bCs/>
            <w:sz w:val="28"/>
            <w:szCs w:val="28"/>
            <w:lang w:val="ru-RU"/>
            <w:rPrChange w:id="1133" w:author="Ольга Жигунова" w:date="2025-12-25T23:38:04Z">
              <w:rPr>
                <w:rFonts w:hint="default"/>
                <w:sz w:val="28"/>
                <w:szCs w:val="28"/>
                <w:lang w:val="ru-RU"/>
              </w:rPr>
            </w:rPrChange>
          </w:rPr>
          <w:t>исто</w:t>
        </w:r>
      </w:ins>
      <w:ins w:id="1135" w:author="Ольга Жигунова" w:date="2025-12-25T23:37:57Z">
        <w:r>
          <w:rPr>
            <w:rFonts w:hint="default"/>
            <w:b/>
            <w:bCs/>
            <w:sz w:val="28"/>
            <w:szCs w:val="28"/>
            <w:lang w:val="ru-RU"/>
            <w:rPrChange w:id="1136" w:author="Ольга Жигунова" w:date="2025-12-25T23:38:04Z">
              <w:rPr>
                <w:rFonts w:hint="default"/>
                <w:sz w:val="28"/>
                <w:szCs w:val="28"/>
                <w:lang w:val="ru-RU"/>
              </w:rPr>
            </w:rPrChange>
          </w:rPr>
          <w:t>чников</w:t>
        </w:r>
      </w:ins>
    </w:p>
    <w:p w14:paraId="04F5B3B0">
      <w:pPr>
        <w:pStyle w:val="17"/>
        <w:keepNext w:val="0"/>
        <w:keepLines w:val="0"/>
        <w:widowControl/>
        <w:suppressLineNumbers w:val="0"/>
        <w:spacing w:beforeLines="0" w:beforeAutospacing="0" w:afterLines="0" w:afterAutospacing="0" w:line="360" w:lineRule="auto"/>
        <w:ind w:firstLine="0"/>
        <w:jc w:val="both"/>
        <w:rPr>
          <w:ins w:id="1139" w:author="Ольга Жигунова" w:date="2025-12-25T23:39:26Z"/>
          <w:rFonts w:hint="default" w:ascii="Times New Roman" w:hAnsi="Times New Roman" w:cs="Times New Roman"/>
          <w:sz w:val="28"/>
          <w:szCs w:val="28"/>
          <w:lang w:val="ru-RU"/>
        </w:rPr>
        <w:pPrChange w:id="1138" w:author="Ольга Жигунова" w:date="2025-12-25T23:37:47Z">
          <w:pPr>
            <w:pStyle w:val="17"/>
            <w:keepNext w:val="0"/>
            <w:keepLines w:val="0"/>
            <w:widowControl/>
            <w:suppressLineNumbers w:val="0"/>
            <w:spacing w:line="360" w:lineRule="auto"/>
            <w:ind w:firstLine="720"/>
            <w:jc w:val="both"/>
          </w:pPr>
        </w:pPrChange>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"https://github.com/hukenovs/dsp-theory/tree/master" </w:instrText>
      </w:r>
      <w:ins w:id="1140" w:author="Ольга Жигунова" w:date="2025-12-25T23:39:25Z">
        <w:r>
          <w:rPr>
            <w:rFonts w:hint="default" w:ascii="Times New Roman" w:hAnsi="Times New Roman" w:cs="Times New Roman"/>
            <w:sz w:val="28"/>
            <w:szCs w:val="28"/>
            <w:lang w:val="ru-RU"/>
          </w:rPr>
          <w:fldChar w:fldCharType="separate"/>
        </w:r>
      </w:ins>
      <w:ins w:id="1141" w:author="Ольга Жигунова" w:date="2025-12-25T23:39:25Z">
        <w:r>
          <w:rPr>
            <w:rStyle w:val="10"/>
            <w:rFonts w:hint="default" w:ascii="Times New Roman" w:hAnsi="Times New Roman" w:cs="Times New Roman"/>
            <w:sz w:val="28"/>
            <w:szCs w:val="28"/>
            <w:lang w:val="ru-RU"/>
          </w:rPr>
          <w:t>https://github.com/hukenovs/dsp-theory/tree/master</w:t>
        </w:r>
      </w:ins>
      <w:ins w:id="1142" w:author="Ольга Жигунова" w:date="2025-12-25T23:39:25Z">
        <w:r>
          <w:rPr>
            <w:rFonts w:hint="default" w:ascii="Times New Roman" w:hAnsi="Times New Roman" w:cs="Times New Roman"/>
            <w:sz w:val="28"/>
            <w:szCs w:val="28"/>
            <w:lang w:val="ru-RU"/>
          </w:rPr>
          <w:fldChar w:fldCharType="end"/>
        </w:r>
      </w:ins>
      <w:ins w:id="1143" w:author="Ольга Жигунова" w:date="2025-12-25T23:39:25Z">
        <w:r>
          <w:rPr>
            <w:rFonts w:hint="default" w:ascii="Times New Roman" w:hAnsi="Times New Roman" w:cs="Times New Roman"/>
            <w:sz w:val="28"/>
            <w:szCs w:val="28"/>
            <w:lang w:val="ru-RU"/>
          </w:rPr>
          <w:t xml:space="preserve"> </w:t>
        </w:r>
      </w:ins>
    </w:p>
    <w:p w14:paraId="651CFBFE">
      <w:pPr>
        <w:pStyle w:val="17"/>
        <w:keepNext w:val="0"/>
        <w:keepLines w:val="0"/>
        <w:widowControl/>
        <w:suppressLineNumbers w:val="0"/>
        <w:spacing w:beforeLines="0" w:beforeAutospacing="0" w:afterLines="0" w:afterAutospacing="0" w:line="360" w:lineRule="auto"/>
        <w:ind w:firstLine="0"/>
        <w:jc w:val="both"/>
        <w:rPr>
          <w:ins w:id="1145" w:author="Ольга Жигунова" w:date="2025-12-25T23:40:05Z"/>
          <w:rFonts w:hint="default" w:ascii="Times New Roman" w:hAnsi="Times New Roman" w:eastAsia="SimSun" w:cs="Times New Roman"/>
          <w:b w:val="0"/>
          <w:bCs w:val="0"/>
          <w:sz w:val="28"/>
          <w:szCs w:val="28"/>
          <w:u w:val="none"/>
        </w:rPr>
        <w:pPrChange w:id="1144" w:author="Ольга Жигунова" w:date="2025-12-25T23:37:47Z">
          <w:pPr>
            <w:pStyle w:val="17"/>
            <w:keepNext w:val="0"/>
            <w:keepLines w:val="0"/>
            <w:widowControl/>
            <w:suppressLineNumbers w:val="0"/>
            <w:spacing w:line="360" w:lineRule="auto"/>
            <w:ind w:firstLine="720"/>
            <w:jc w:val="both"/>
          </w:pPr>
        </w:pPrChange>
      </w:pPr>
      <w:ins w:id="1146" w:author="Ольга Жигунова" w:date="2025-12-25T23:40:03Z">
        <w:r>
          <w:rPr>
            <w:rFonts w:hint="default" w:ascii="Times New Roman" w:hAnsi="Times New Roman" w:eastAsia="SimSun" w:cs="Times New Roman"/>
            <w:b w:val="0"/>
            <w:bCs w:val="0"/>
            <w:sz w:val="28"/>
            <w:szCs w:val="28"/>
            <w:u w:val="none"/>
          </w:rPr>
          <w:fldChar w:fldCharType="begin"/>
        </w:r>
      </w:ins>
      <w:ins w:id="1147" w:author="Ольга Жигунова" w:date="2025-12-25T23:40:03Z">
        <w:r>
          <w:rPr>
            <w:rFonts w:hint="default" w:ascii="Times New Roman" w:hAnsi="Times New Roman" w:eastAsia="SimSun" w:cs="Times New Roman"/>
            <w:b w:val="0"/>
            <w:bCs w:val="0"/>
            <w:sz w:val="28"/>
            <w:szCs w:val="28"/>
            <w:u w:val="none"/>
          </w:rPr>
          <w:instrText xml:space="preserve"> HYPERLINK "https://www.jobilize.com/course/section/harmonic-product-spectrum-by-openstax" </w:instrText>
        </w:r>
      </w:ins>
      <w:ins w:id="1148" w:author="Ольга Жигунова" w:date="2025-12-25T23:40:03Z">
        <w:r>
          <w:rPr>
            <w:rFonts w:hint="default" w:ascii="Times New Roman" w:hAnsi="Times New Roman" w:eastAsia="SimSun" w:cs="Times New Roman"/>
            <w:b w:val="0"/>
            <w:bCs w:val="0"/>
            <w:sz w:val="28"/>
            <w:szCs w:val="28"/>
            <w:u w:val="none"/>
          </w:rPr>
          <w:fldChar w:fldCharType="separate"/>
        </w:r>
      </w:ins>
      <w:ins w:id="1149" w:author="Ольга Жигунова" w:date="2025-12-25T23:40:04Z">
        <w:r>
          <w:rPr>
            <w:rStyle w:val="10"/>
            <w:rFonts w:hint="default" w:ascii="Times New Roman" w:hAnsi="Times New Roman" w:eastAsia="SimSun" w:cs="Times New Roman"/>
            <w:i w:val="0"/>
            <w:iCs w:val="0"/>
            <w:color w:val="1155CC"/>
            <w:sz w:val="28"/>
            <w:szCs w:val="28"/>
            <w:u w:val="single"/>
            <w:shd w:val="clear" w:fill="FFFFFF"/>
            <w:vertAlign w:val="baseline"/>
          </w:rPr>
          <w:t>https://www.jobilize.com/course/section/harmonic-product-spectrum-by-openstax</w:t>
        </w:r>
      </w:ins>
      <w:ins w:id="1150" w:author="Ольга Жигунова" w:date="2025-12-25T23:40:04Z">
        <w:r>
          <w:rPr>
            <w:rFonts w:hint="default" w:ascii="Times New Roman" w:hAnsi="Times New Roman" w:eastAsia="SimSun" w:cs="Times New Roman"/>
            <w:b w:val="0"/>
            <w:bCs w:val="0"/>
            <w:sz w:val="28"/>
            <w:szCs w:val="28"/>
            <w:u w:val="none"/>
          </w:rPr>
          <w:fldChar w:fldCharType="end"/>
        </w:r>
      </w:ins>
    </w:p>
    <w:p w14:paraId="429DAC94">
      <w:pPr>
        <w:pStyle w:val="17"/>
        <w:keepNext w:val="0"/>
        <w:keepLines w:val="0"/>
        <w:widowControl/>
        <w:suppressLineNumbers w:val="0"/>
        <w:spacing w:beforeLines="0" w:beforeAutospacing="0" w:afterLines="0" w:afterAutospacing="0" w:line="360" w:lineRule="auto"/>
        <w:ind w:firstLine="0"/>
        <w:jc w:val="both"/>
        <w:rPr>
          <w:ins w:id="1152" w:author="Ольга Жигунова" w:date="2025-12-25T23:41:53Z"/>
          <w:rFonts w:hint="default" w:ascii="Times New Roman" w:hAnsi="Times New Roman" w:eastAsia="SimSun" w:cs="Times New Roman"/>
          <w:b w:val="0"/>
          <w:bCs w:val="0"/>
          <w:sz w:val="28"/>
          <w:szCs w:val="28"/>
          <w:u w:val="none"/>
          <w:lang w:val="en-US"/>
        </w:rPr>
        <w:pPrChange w:id="1151" w:author="Ольга Жигунова" w:date="2025-12-25T23:37:47Z">
          <w:pPr>
            <w:pStyle w:val="17"/>
            <w:keepNext w:val="0"/>
            <w:keepLines w:val="0"/>
            <w:widowControl/>
            <w:suppressLineNumbers w:val="0"/>
            <w:spacing w:line="360" w:lineRule="auto"/>
            <w:ind w:firstLine="720"/>
            <w:jc w:val="both"/>
          </w:pPr>
        </w:pPrChange>
      </w:pPr>
      <w:r>
        <w:rPr>
          <w:rFonts w:hint="default" w:ascii="Times New Roman" w:hAnsi="Times New Roman" w:eastAsia="SimSun" w:cs="Times New Roman"/>
          <w:b w:val="0"/>
          <w:bCs w:val="0"/>
          <w:sz w:val="28"/>
          <w:szCs w:val="28"/>
          <w:u w:val="none"/>
          <w:lang w:val="en-US"/>
        </w:rPr>
        <w:fldChar w:fldCharType="begin"/>
      </w:r>
      <w:r>
        <w:rPr>
          <w:rFonts w:hint="default" w:ascii="Times New Roman" w:hAnsi="Times New Roman" w:eastAsia="SimSun" w:cs="Times New Roman"/>
          <w:b w:val="0"/>
          <w:bCs w:val="0"/>
          <w:sz w:val="28"/>
          <w:szCs w:val="28"/>
          <w:u w:val="none"/>
          <w:lang w:val="en-US"/>
        </w:rPr>
        <w:instrText xml:space="preserve"> HYPERLINK "https://github.com/rtek1000/YD-ESP32-23" </w:instrText>
      </w:r>
      <w:ins w:id="1153" w:author="Ольга Жигунова" w:date="2025-12-25T23:41:53Z">
        <w:r>
          <w:rPr>
            <w:rFonts w:hint="default" w:ascii="Times New Roman" w:hAnsi="Times New Roman" w:eastAsia="SimSun" w:cs="Times New Roman"/>
            <w:b w:val="0"/>
            <w:bCs w:val="0"/>
            <w:sz w:val="28"/>
            <w:szCs w:val="28"/>
            <w:u w:val="none"/>
            <w:lang w:val="en-US"/>
          </w:rPr>
          <w:fldChar w:fldCharType="separate"/>
        </w:r>
      </w:ins>
      <w:ins w:id="1154" w:author="Ольга Жигунова" w:date="2025-12-25T23:41:53Z">
        <w:r>
          <w:rPr>
            <w:rStyle w:val="10"/>
            <w:rFonts w:hint="default" w:ascii="Times New Roman" w:hAnsi="Times New Roman" w:eastAsia="SimSun" w:cs="Times New Roman"/>
            <w:b w:val="0"/>
            <w:bCs w:val="0"/>
            <w:sz w:val="28"/>
            <w:szCs w:val="28"/>
            <w:lang w:val="en-US"/>
          </w:rPr>
          <w:t>https://github.com/rtek1000/YD-ESP32-23</w:t>
        </w:r>
      </w:ins>
      <w:ins w:id="1155" w:author="Ольга Жигунова" w:date="2025-12-25T23:41:53Z">
        <w:r>
          <w:rPr>
            <w:rFonts w:hint="default" w:ascii="Times New Roman" w:hAnsi="Times New Roman" w:eastAsia="SimSun" w:cs="Times New Roman"/>
            <w:b w:val="0"/>
            <w:bCs w:val="0"/>
            <w:sz w:val="28"/>
            <w:szCs w:val="28"/>
            <w:u w:val="none"/>
            <w:lang w:val="en-US"/>
          </w:rPr>
          <w:fldChar w:fldCharType="end"/>
        </w:r>
      </w:ins>
    </w:p>
    <w:p w14:paraId="5C89D24E">
      <w:pPr>
        <w:pStyle w:val="17"/>
        <w:keepNext w:val="0"/>
        <w:keepLines w:val="0"/>
        <w:widowControl/>
        <w:suppressLineNumbers w:val="0"/>
        <w:spacing w:beforeLines="0" w:beforeAutospacing="0" w:afterLines="0" w:afterAutospacing="0" w:line="360" w:lineRule="auto"/>
        <w:ind w:firstLine="0"/>
        <w:jc w:val="both"/>
        <w:rPr>
          <w:ins w:id="1157" w:author="Ольга Жигунова" w:date="2025-12-25T23:42:06Z"/>
          <w:rFonts w:hint="default" w:ascii="Times New Roman" w:hAnsi="Times New Roman" w:eastAsia="SimSun" w:cs="Times New Roman"/>
          <w:b w:val="0"/>
          <w:bCs w:val="0"/>
          <w:sz w:val="28"/>
          <w:szCs w:val="28"/>
          <w:u w:val="none"/>
          <w:lang w:val="en-US"/>
        </w:rPr>
        <w:pPrChange w:id="1156" w:author="Ольга Жигунова" w:date="2025-12-25T23:37:47Z">
          <w:pPr>
            <w:pStyle w:val="17"/>
            <w:keepNext w:val="0"/>
            <w:keepLines w:val="0"/>
            <w:widowControl/>
            <w:suppressLineNumbers w:val="0"/>
            <w:spacing w:line="360" w:lineRule="auto"/>
            <w:ind w:firstLine="720"/>
            <w:jc w:val="both"/>
          </w:pPr>
        </w:pPrChange>
      </w:pPr>
    </w:p>
    <w:p w14:paraId="348B0E57">
      <w:pPr>
        <w:pStyle w:val="17"/>
        <w:keepNext w:val="0"/>
        <w:keepLines w:val="0"/>
        <w:widowControl/>
        <w:suppressLineNumbers w:val="0"/>
        <w:spacing w:beforeLines="0" w:beforeAutospacing="0" w:afterLines="0" w:afterAutospacing="0" w:line="360" w:lineRule="auto"/>
        <w:ind w:firstLine="0"/>
        <w:jc w:val="both"/>
        <w:rPr>
          <w:ins w:id="1159" w:author="Ольга Жигунова" w:date="2025-12-25T23:37:39Z"/>
          <w:rFonts w:hint="default" w:ascii="Times New Roman" w:hAnsi="Times New Roman" w:eastAsia="SimSun" w:cs="Times New Roman"/>
          <w:b w:val="0"/>
          <w:bCs w:val="0"/>
          <w:sz w:val="28"/>
          <w:szCs w:val="28"/>
          <w:u w:val="none"/>
          <w:lang w:val="en-US"/>
        </w:rPr>
        <w:pPrChange w:id="1158" w:author="Ольга Жигунова" w:date="2025-12-25T23:37:47Z">
          <w:pPr>
            <w:pStyle w:val="17"/>
            <w:keepNext w:val="0"/>
            <w:keepLines w:val="0"/>
            <w:widowControl/>
            <w:suppressLineNumbers w:val="0"/>
            <w:spacing w:line="360" w:lineRule="auto"/>
            <w:ind w:firstLine="720"/>
            <w:jc w:val="both"/>
          </w:pPr>
        </w:pPrChange>
      </w:pPr>
    </w:p>
    <w:p w14:paraId="2F0601E5">
      <w:pPr>
        <w:pStyle w:val="17"/>
        <w:keepNext w:val="0"/>
        <w:keepLines w:val="0"/>
        <w:widowControl/>
        <w:suppressLineNumbers w:val="0"/>
        <w:spacing w:beforeLines="0" w:beforeAutospacing="0" w:afterLines="0" w:afterAutospacing="0" w:line="360" w:lineRule="auto"/>
        <w:ind w:firstLine="0"/>
        <w:jc w:val="center"/>
        <w:rPr>
          <w:ins w:id="1161" w:author="Ольга Жигунова" w:date="2025-12-25T23:37:34Z"/>
          <w:rFonts w:hint="default"/>
          <w:b/>
          <w:bCs/>
          <w:sz w:val="28"/>
          <w:szCs w:val="28"/>
          <w:lang w:val="ru-RU"/>
          <w:rPrChange w:id="1162" w:author="Ольга Жигунова" w:date="2025-12-25T23:42:08Z">
            <w:rPr>
              <w:ins w:id="1163" w:author="Ольга Жигунова" w:date="2025-12-25T23:37:34Z"/>
              <w:rFonts w:hint="default"/>
              <w:sz w:val="28"/>
              <w:szCs w:val="28"/>
              <w:lang w:val="ru-RU"/>
            </w:rPr>
          </w:rPrChange>
        </w:rPr>
        <w:pPrChange w:id="1160" w:author="Ольга Жигунова" w:date="2025-12-25T23:42:10Z">
          <w:pPr>
            <w:pStyle w:val="17"/>
            <w:keepNext w:val="0"/>
            <w:keepLines w:val="0"/>
            <w:widowControl/>
            <w:suppressLineNumbers w:val="0"/>
            <w:spacing w:line="360" w:lineRule="auto"/>
            <w:ind w:firstLine="720"/>
            <w:jc w:val="both"/>
          </w:pPr>
        </w:pPrChange>
      </w:pPr>
      <w:ins w:id="1164" w:author="Ольга Жигунова" w:date="2025-12-25T23:37:29Z">
        <w:r>
          <w:rPr>
            <w:b/>
            <w:bCs/>
            <w:sz w:val="28"/>
            <w:szCs w:val="28"/>
            <w:lang w:val="ru-RU"/>
            <w:rPrChange w:id="1165" w:author="Ольга Жигунова" w:date="2025-12-25T23:42:08Z">
              <w:rPr>
                <w:sz w:val="28"/>
                <w:szCs w:val="28"/>
                <w:lang w:val="ru-RU"/>
              </w:rPr>
            </w:rPrChange>
          </w:rPr>
          <w:t>Ссы</w:t>
        </w:r>
      </w:ins>
      <w:ins w:id="1167" w:author="Ольга Жигунова" w:date="2025-12-25T23:37:30Z">
        <w:r>
          <w:rPr>
            <w:b/>
            <w:bCs/>
            <w:sz w:val="28"/>
            <w:szCs w:val="28"/>
            <w:lang w:val="ru-RU"/>
            <w:rPrChange w:id="1168" w:author="Ольга Жигунова" w:date="2025-12-25T23:42:08Z">
              <w:rPr>
                <w:sz w:val="28"/>
                <w:szCs w:val="28"/>
                <w:lang w:val="ru-RU"/>
              </w:rPr>
            </w:rPrChange>
          </w:rPr>
          <w:t>лк</w:t>
        </w:r>
      </w:ins>
      <w:ins w:id="1170" w:author="Ольга Жигунова" w:date="2025-12-25T23:37:31Z">
        <w:r>
          <w:rPr>
            <w:b/>
            <w:bCs/>
            <w:sz w:val="28"/>
            <w:szCs w:val="28"/>
            <w:lang w:val="ru-RU"/>
            <w:rPrChange w:id="1171" w:author="Ольга Жигунова" w:date="2025-12-25T23:42:08Z">
              <w:rPr>
                <w:sz w:val="28"/>
                <w:szCs w:val="28"/>
                <w:lang w:val="ru-RU"/>
              </w:rPr>
            </w:rPrChange>
          </w:rPr>
          <w:t>а</w:t>
        </w:r>
      </w:ins>
      <w:ins w:id="1173" w:author="Ольга Жигунова" w:date="2025-12-25T23:37:31Z">
        <w:r>
          <w:rPr>
            <w:rFonts w:hint="default"/>
            <w:b/>
            <w:bCs/>
            <w:sz w:val="28"/>
            <w:szCs w:val="28"/>
            <w:lang w:val="ru-RU"/>
            <w:rPrChange w:id="1174" w:author="Ольга Жигунова" w:date="2025-12-25T23:42:08Z">
              <w:rPr>
                <w:rFonts w:hint="default"/>
                <w:sz w:val="28"/>
                <w:szCs w:val="28"/>
                <w:lang w:val="ru-RU"/>
              </w:rPr>
            </w:rPrChange>
          </w:rPr>
          <w:t xml:space="preserve"> на г</w:t>
        </w:r>
      </w:ins>
      <w:ins w:id="1176" w:author="Ольга Жигунова" w:date="2025-12-25T23:37:32Z">
        <w:r>
          <w:rPr>
            <w:rFonts w:hint="default"/>
            <w:b/>
            <w:bCs/>
            <w:sz w:val="28"/>
            <w:szCs w:val="28"/>
            <w:lang w:val="ru-RU"/>
            <w:rPrChange w:id="1177" w:author="Ольга Жигунова" w:date="2025-12-25T23:42:08Z">
              <w:rPr>
                <w:rFonts w:hint="default"/>
                <w:sz w:val="28"/>
                <w:szCs w:val="28"/>
                <w:lang w:val="ru-RU"/>
              </w:rPr>
            </w:rPrChange>
          </w:rPr>
          <w:t>итха</w:t>
        </w:r>
      </w:ins>
      <w:ins w:id="1179" w:author="Ольга Жигунова" w:date="2025-12-25T23:37:33Z">
        <w:r>
          <w:rPr>
            <w:rFonts w:hint="default"/>
            <w:b/>
            <w:bCs/>
            <w:sz w:val="28"/>
            <w:szCs w:val="28"/>
            <w:lang w:val="ru-RU"/>
            <w:rPrChange w:id="1180" w:author="Ольга Жигунова" w:date="2025-12-25T23:42:08Z">
              <w:rPr>
                <w:rFonts w:hint="default"/>
                <w:sz w:val="28"/>
                <w:szCs w:val="28"/>
                <w:lang w:val="ru-RU"/>
              </w:rPr>
            </w:rPrChange>
          </w:rPr>
          <w:t>б:</w:t>
        </w:r>
      </w:ins>
    </w:p>
    <w:p w14:paraId="3D159AF2">
      <w:pPr>
        <w:pStyle w:val="17"/>
        <w:keepNext w:val="0"/>
        <w:keepLines w:val="0"/>
        <w:widowControl/>
        <w:suppressLineNumbers w:val="0"/>
        <w:spacing w:beforeLines="0" w:beforeAutospacing="0" w:afterLines="0" w:afterAutospacing="0" w:line="360" w:lineRule="auto"/>
        <w:ind w:firstLine="0"/>
        <w:jc w:val="both"/>
        <w:rPr>
          <w:rFonts w:hint="default" w:ascii="Times New Roman" w:hAnsi="Times New Roman" w:cs="Times New Roman"/>
          <w:sz w:val="28"/>
          <w:szCs w:val="28"/>
          <w:lang w:val="ru-RU"/>
        </w:rPr>
        <w:pPrChange w:id="1182" w:author="Ольга Жигунова" w:date="2025-12-25T23:42:12Z">
          <w:pPr>
            <w:pStyle w:val="17"/>
            <w:keepNext w:val="0"/>
            <w:keepLines w:val="0"/>
            <w:widowControl/>
            <w:suppressLineNumbers w:val="0"/>
            <w:spacing w:line="360" w:lineRule="auto"/>
            <w:ind w:firstLine="720"/>
            <w:jc w:val="both"/>
          </w:pPr>
        </w:pPrChange>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"https://github.com/Olezzhha/Piezo_tuner" </w:instrText>
      </w:r>
      <w:ins w:id="1183" w:author="Ольга Жигунова" w:date="2025-12-25T23:37:36Z">
        <w:r>
          <w:rPr>
            <w:rFonts w:hint="default" w:ascii="Times New Roman" w:hAnsi="Times New Roman" w:cs="Times New Roman"/>
            <w:sz w:val="28"/>
            <w:szCs w:val="28"/>
            <w:lang w:val="ru-RU"/>
          </w:rPr>
          <w:fldChar w:fldCharType="separate"/>
        </w:r>
      </w:ins>
      <w:ins w:id="1184" w:author="Ольга Жигунова" w:date="2025-12-25T23:37:36Z">
        <w:r>
          <w:rPr>
            <w:rStyle w:val="10"/>
            <w:rFonts w:hint="default" w:ascii="Times New Roman" w:hAnsi="Times New Roman" w:cs="Times New Roman"/>
            <w:sz w:val="28"/>
            <w:szCs w:val="28"/>
            <w:lang w:val="ru-RU"/>
          </w:rPr>
          <w:t>https://github.com/Olezzhha/Piezo_tuner</w:t>
        </w:r>
      </w:ins>
      <w:ins w:id="1185" w:author="Ольга Жигунова" w:date="2025-12-25T23:37:36Z">
        <w:r>
          <w:rPr>
            <w:rFonts w:hint="default" w:ascii="Times New Roman" w:hAnsi="Times New Roman" w:cs="Times New Roman"/>
            <w:sz w:val="28"/>
            <w:szCs w:val="28"/>
            <w:lang w:val="ru-RU"/>
          </w:rPr>
          <w:fldChar w:fldCharType="end"/>
        </w:r>
      </w:ins>
      <w:ins w:id="1186" w:author="Ольга Жигунова" w:date="2025-12-25T23:37:36Z">
        <w:r>
          <w:rPr>
            <w:rFonts w:hint="default" w:ascii="Times New Roman" w:hAnsi="Times New Roman" w:cs="Times New Roman"/>
            <w:sz w:val="28"/>
            <w:szCs w:val="28"/>
            <w:lang w:val="ru-RU"/>
          </w:rPr>
          <w:t xml:space="preserve"> </w:t>
        </w:r>
      </w:ins>
    </w:p>
    <w:p w14:paraId="001D1F89">
      <w:pPr>
        <w:shd w:val="clear" w:fill="FFFFFF"/>
        <w:spacing w:before="0" w:beforeLines="0" w:after="0" w:afterLines="0" w:line="360" w:lineRule="auto"/>
        <w:rPr>
          <w:rFonts w:hint="default" w:ascii="Courier New" w:hAnsi="Courier New" w:eastAsia="Courier New" w:cs="Courier New"/>
          <w:sz w:val="24"/>
          <w:szCs w:val="24"/>
          <w:rtl w:val="0"/>
          <w:lang w:val="ru-RU"/>
        </w:rPr>
        <w:pPrChange w:id="1187" w:author="Карина Гареева" w:date="2025-12-25T00:30:16Z">
          <w:pPr>
            <w:shd w:val="clear" w:fill="FFFFFF"/>
            <w:spacing w:before="0" w:after="0" w:line="360" w:lineRule="auto"/>
          </w:pPr>
        </w:pPrChange>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7E98278-9CA8-4F1A-B7C5-058F953EA649}"/>
  </w:font>
  <w:font w:name="Arial">
    <w:panose1 w:val="020B0604020202020204"/>
    <w:charset w:val="00"/>
    <w:family w:val="swiss"/>
    <w:pitch w:val="default"/>
    <w:sig w:usb0="E0002EFF" w:usb1="C000785B" w:usb2="00000009" w:usb3="00000000" w:csb0="400001FF" w:csb1="FFFF0000"/>
    <w:embedRegular r:id="rId2" w:fontKey="{DCACEFB0-25AF-452D-9BCB-1E1996067FCE}"/>
  </w:font>
  <w:font w:name="Courier New">
    <w:panose1 w:val="02070309020205020404"/>
    <w:charset w:val="00"/>
    <w:family w:val="modern"/>
    <w:pitch w:val="default"/>
    <w:sig w:usb0="E0002EFF" w:usb1="C0007843" w:usb2="00000009" w:usb3="00000000" w:csb0="400001FF" w:csb1="FFFF0000"/>
    <w:embedRegular r:id="rId3" w:fontKey="{39F6E003-CFEB-45BB-9F3D-146F78AEBEEF}"/>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4" w:fontKey="{FB7386E4-4603-4461-9891-EE47DB3DCF79}"/>
  </w:font>
  <w:font w:name="Calibri">
    <w:panose1 w:val="020F0502020204030204"/>
    <w:charset w:val="00"/>
    <w:family w:val="swiss"/>
    <w:pitch w:val="default"/>
    <w:sig w:usb0="E4002EFF" w:usb1="C200247B" w:usb2="00000009" w:usb3="00000000" w:csb0="200001FF" w:csb1="00000000"/>
    <w:embedRegular r:id="rId5" w:fontKey="{09101791-EDD7-4342-8C23-857BB6DF670E}"/>
  </w:font>
  <w:font w:name="Gungsuh">
    <w:altName w:val="Segoe Print"/>
    <w:panose1 w:val="00000000000000000000"/>
    <w:charset w:val="00"/>
    <w:family w:val="auto"/>
    <w:pitch w:val="default"/>
    <w:sig w:usb0="00000000" w:usb1="00000000" w:usb2="00000000" w:usb3="00000000" w:csb0="00000000" w:csb1="00000000"/>
    <w:embedRegular r:id="rId6" w:fontKey="{8E55E3A1-ABA5-4038-9885-9A2EB2ACE747}"/>
  </w:font>
  <w:font w:name="Roboto">
    <w:altName w:val="Segoe Print"/>
    <w:panose1 w:val="00000000000000000000"/>
    <w:charset w:val="00"/>
    <w:family w:val="auto"/>
    <w:pitch w:val="default"/>
    <w:sig w:usb0="00000000" w:usb1="00000000" w:usb2="00000000" w:usb3="00000000" w:csb0="00000000" w:csb1="00000000"/>
    <w:embedRegular r:id="rId7" w:fontKey="{1C272B43-17B4-480A-B954-F6973B96D63D}"/>
  </w:font>
  <w:font w:name="Consolas">
    <w:panose1 w:val="020B0609020204030204"/>
    <w:charset w:val="00"/>
    <w:family w:val="auto"/>
    <w:pitch w:val="default"/>
    <w:sig w:usb0="E00006FF" w:usb1="0000FCFF" w:usb2="00000001" w:usb3="00000000" w:csb0="6000019F" w:csb1="DFD70000"/>
    <w:embedRegular r:id="rId8" w:fontKey="{226177AB-9A54-40D5-ABC8-8B807BBA74A6}"/>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embedRegular r:id="rId9" w:fontKey="{002AB018-0B3D-403F-95D5-F6F678FB0CE6}"/>
  </w:font>
  <w:font w:name="Tahoma">
    <w:panose1 w:val="020B0604030504040204"/>
    <w:charset w:val="00"/>
    <w:family w:val="auto"/>
    <w:pitch w:val="default"/>
    <w:sig w:usb0="E1002EFF" w:usb1="C000605B" w:usb2="00000029" w:usb3="00000000" w:csb0="200101FF" w:csb1="20280000"/>
    <w:embedRegular r:id="rId10" w:fontKey="{064A0C6E-A065-4C60-990E-96DE5310C276}"/>
  </w:font>
  <w:font w:name="Segoe Print">
    <w:panose1 w:val="02000600000000000000"/>
    <w:charset w:val="00"/>
    <w:family w:val="auto"/>
    <w:pitch w:val="default"/>
    <w:sig w:usb0="0000028F" w:usb1="00000000" w:usb2="00000000" w:usb3="00000000" w:csb0="2000009F" w:csb1="47010000"/>
    <w:embedRegular r:id="rId11" w:fontKey="{DCD612D9-9C9F-4507-B609-C60BC237761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720" w:hanging="360"/>
      </w:pPr>
      <w:rPr>
        <w:rFonts w:hint="default" w:ascii="Times New Roman" w:hAnsi="Times New Roman" w:eastAsia="Roboto" w:cs="Times New Roman"/>
        <w:color w:val="0F1115"/>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BF205925"/>
    <w:multiLevelType w:val="multilevel"/>
    <w:tmpl w:val="BF2059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D7F9FE59"/>
    <w:multiLevelType w:val="multilevel"/>
    <w:tmpl w:val="D7F9FE59"/>
    <w:lvl w:ilvl="0" w:tentative="0">
      <w:start w:val="1"/>
      <w:numFmt w:val="decimal"/>
      <w:lvlText w:val="%1."/>
      <w:lvlJc w:val="left"/>
      <w:pPr>
        <w:ind w:left="720" w:hanging="360"/>
      </w:pPr>
      <w:rPr>
        <w:rFonts w:hint="default" w:ascii="Times New Roman" w:hAnsi="Times New Roman" w:eastAsia="Roboto" w:cs="Times New Roman"/>
        <w:color w:val="0F1115"/>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20B25C49"/>
    <w:multiLevelType w:val="singleLevel"/>
    <w:tmpl w:val="20B25C49"/>
    <w:lvl w:ilvl="0" w:tentative="0">
      <w:start w:val="1"/>
      <w:numFmt w:val="decimal"/>
      <w:suff w:val="space"/>
      <w:lvlText w:val="%1."/>
      <w:lvlJc w:val="left"/>
    </w:lvl>
  </w:abstractNum>
  <w:abstractNum w:abstractNumId="7">
    <w:nsid w:val="25B654F3"/>
    <w:multiLevelType w:val="multilevel"/>
    <w:tmpl w:val="25B654F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
    <w:nsid w:val="4FA6816D"/>
    <w:multiLevelType w:val="singleLevel"/>
    <w:tmpl w:val="4FA6816D"/>
    <w:lvl w:ilvl="0" w:tentative="0">
      <w:start w:val="1"/>
      <w:numFmt w:val="decimal"/>
      <w:suff w:val="space"/>
      <w:lvlText w:val="%1."/>
      <w:lvlJc w:val="left"/>
    </w:lvl>
  </w:abstractNum>
  <w:abstractNum w:abstractNumId="9">
    <w:nsid w:val="59ADCABA"/>
    <w:multiLevelType w:val="multilevel"/>
    <w:tmpl w:val="59ADCAB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72183CF9"/>
    <w:multiLevelType w:val="multilevel"/>
    <w:tmpl w:val="72183CF9"/>
    <w:lvl w:ilvl="0" w:tentative="0">
      <w:start w:val="1"/>
      <w:numFmt w:val="decimal"/>
      <w:lvlText w:val="%1."/>
      <w:lvlJc w:val="left"/>
      <w:pPr>
        <w:ind w:left="720" w:hanging="360"/>
      </w:pPr>
      <w:rPr>
        <w:rFonts w:ascii="Roboto" w:hAnsi="Roboto" w:eastAsia="Roboto" w:cs="Roboto"/>
        <w:color w:val="0F1115"/>
        <w:sz w:val="24"/>
        <w:szCs w:val="24"/>
        <w:u w:val="none"/>
      </w:rPr>
    </w:lvl>
    <w:lvl w:ilvl="1" w:tentative="0">
      <w:start w:val="1"/>
      <w:numFmt w:val="bullet"/>
      <w:lvlText w:val="○"/>
      <w:lvlJc w:val="left"/>
      <w:pPr>
        <w:ind w:left="1440" w:hanging="360"/>
      </w:pPr>
      <w:rPr>
        <w:rFonts w:ascii="Roboto" w:hAnsi="Roboto" w:eastAsia="Roboto" w:cs="Roboto"/>
        <w:color w:val="0F1115"/>
        <w:sz w:val="24"/>
        <w:szCs w:val="24"/>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num w:numId="1">
    <w:abstractNumId w:val="6"/>
  </w:num>
  <w:num w:numId="2">
    <w:abstractNumId w:val="3"/>
  </w:num>
  <w:num w:numId="3">
    <w:abstractNumId w:val="9"/>
  </w:num>
  <w:num w:numId="4">
    <w:abstractNumId w:val="8"/>
  </w:num>
  <w:num w:numId="5">
    <w:abstractNumId w:val="2"/>
  </w:num>
  <w:num w:numId="6">
    <w:abstractNumId w:val="1"/>
  </w:num>
  <w:num w:numId="7">
    <w:abstractNumId w:val="5"/>
  </w:num>
  <w:num w:numId="8">
    <w:abstractNumId w:val="7"/>
  </w:num>
  <w:num w:numId="9">
    <w:abstractNumId w:val="10"/>
  </w:num>
  <w:num w:numId="10">
    <w:abstractNumId w:val="0"/>
  </w:num>
  <w:num w:numId="11">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Карина Гареева">
    <w15:presenceInfo w15:providerId="WPS Office" w15:userId="1885813958"/>
  </w15:person>
  <w15:person w15:author="Ольга Жигунова">
    <w15:presenceInfo w15:providerId="WPS Office" w15:userId="6058889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3"/>
  <w:embedTrueTypeFonts/>
  <w:bordersDoNotSurroundHeader w:val="0"/>
  <w:bordersDoNotSurroundFooter w:val="0"/>
  <w:revisionView w:markup="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DB339DC"/>
    <w:rsid w:val="13AC0FD3"/>
    <w:rsid w:val="146C7B34"/>
    <w:rsid w:val="1D025414"/>
    <w:rsid w:val="306040EB"/>
    <w:rsid w:val="319E03A0"/>
    <w:rsid w:val="37E75B26"/>
    <w:rsid w:val="61963399"/>
    <w:rsid w:val="727A42D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spacing w:line="276" w:lineRule="auto"/>
    </w:pPr>
    <w:rPr>
      <w:rFonts w:ascii="Arial" w:hAnsi="Arial" w:eastAsia="Arial" w:cs="Arial"/>
      <w:sz w:val="22"/>
      <w:szCs w:val="22"/>
      <w:lang w:val="ru"/>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uiPriority w:val="0"/>
    <w:rPr>
      <w:color w:val="0000FF"/>
      <w:u w:val="single"/>
    </w:rPr>
  </w:style>
  <w:style w:type="character" w:styleId="11">
    <w:name w:val="Strong"/>
    <w:basedOn w:val="8"/>
    <w:qFormat/>
    <w:uiPriority w:val="0"/>
    <w:rPr>
      <w:b/>
      <w:bCs/>
    </w:rPr>
  </w:style>
  <w:style w:type="paragraph" w:styleId="12">
    <w:name w:val="header"/>
    <w:basedOn w:val="1"/>
    <w:uiPriority w:val="0"/>
    <w:pPr>
      <w:tabs>
        <w:tab w:val="center" w:pos="4153"/>
        <w:tab w:val="right" w:pos="8306"/>
      </w:tabs>
    </w:pPr>
  </w:style>
  <w:style w:type="paragraph" w:styleId="13">
    <w:name w:val="toc 1"/>
    <w:basedOn w:val="1"/>
    <w:next w:val="1"/>
    <w:qFormat/>
    <w:uiPriority w:val="0"/>
  </w:style>
  <w:style w:type="paragraph" w:styleId="14">
    <w:name w:val="toc 2"/>
    <w:basedOn w:val="1"/>
    <w:next w:val="1"/>
    <w:qFormat/>
    <w:uiPriority w:val="0"/>
    <w:pPr>
      <w:ind w:left="420" w:leftChars="200"/>
    </w:pPr>
  </w:style>
  <w:style w:type="paragraph" w:styleId="15">
    <w:name w:val="Title"/>
    <w:basedOn w:val="1"/>
    <w:next w:val="1"/>
    <w:qFormat/>
    <w:uiPriority w:val="0"/>
    <w:pPr>
      <w:keepNext/>
      <w:keepLines/>
      <w:pageBreakBefore w:val="0"/>
      <w:spacing w:before="0" w:after="60"/>
    </w:pPr>
    <w:rPr>
      <w:sz w:val="52"/>
      <w:szCs w:val="52"/>
    </w:rPr>
  </w:style>
  <w:style w:type="paragraph" w:styleId="16">
    <w:name w:val="footer"/>
    <w:basedOn w:val="1"/>
    <w:qFormat/>
    <w:uiPriority w:val="0"/>
    <w:pPr>
      <w:tabs>
        <w:tab w:val="center" w:pos="4153"/>
        <w:tab w:val="right" w:pos="8306"/>
      </w:tabs>
    </w:pPr>
  </w:style>
  <w:style w:type="paragraph" w:styleId="1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8">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customStyle="1" w:styleId="19">
    <w:name w:val="TableNormal"/>
    <w:qFormat/>
    <w:uiPriority w:val="0"/>
    <w:tblPr>
      <w:tblCellMar>
        <w:top w:w="100" w:type="dxa"/>
        <w:left w:w="100" w:type="dxa"/>
        <w:bottom w:w="100" w:type="dxa"/>
        <w:right w:w="100" w:type="dxa"/>
      </w:tblCellMar>
    </w:tblPr>
  </w:style>
  <w:style w:type="table" w:customStyle="1" w:styleId="20">
    <w:name w:val="_Style 10"/>
    <w:basedOn w:val="19"/>
    <w:qFormat/>
    <w:uiPriority w:val="0"/>
  </w:style>
  <w:style w:type="table" w:customStyle="1" w:styleId="21">
    <w:name w:val="_Style 11"/>
    <w:basedOn w:val="19"/>
    <w:qFormat/>
    <w:uiPriority w:val="0"/>
  </w:style>
  <w:style w:type="table" w:customStyle="1" w:styleId="22">
    <w:name w:val="_Style 12"/>
    <w:basedOn w:val="19"/>
    <w:qFormat/>
    <w:uiPriority w:val="0"/>
    <w:tblPr>
      <w:tblCellMar>
        <w:top w:w="0" w:type="dxa"/>
        <w:left w:w="108" w:type="dxa"/>
        <w:bottom w:w="0" w:type="dxa"/>
        <w:right w:w="108" w:type="dxa"/>
      </w:tblCellMar>
    </w:tblPr>
  </w:style>
  <w:style w:type="table" w:customStyle="1" w:styleId="23">
    <w:name w:val="_Style 13"/>
    <w:basedOn w:val="19"/>
    <w:qFormat/>
    <w:uiPriority w:val="0"/>
    <w:tblPr>
      <w:tblCellMar>
        <w:top w:w="0" w:type="dxa"/>
        <w:left w:w="108" w:type="dxa"/>
        <w:bottom w:w="0" w:type="dxa"/>
        <w:right w:w="108" w:type="dxa"/>
      </w:tblCellMar>
    </w:tblPr>
  </w:style>
  <w:style w:type="table" w:customStyle="1" w:styleId="24">
    <w:name w:val="_Style 14"/>
    <w:basedOn w:val="19"/>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5">
    <w:name w:val="_Style 15"/>
    <w:basedOn w:val="19"/>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6">
    <w:name w:val="_Style 16"/>
    <w:basedOn w:val="19"/>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7">
    <w:name w:val="_Style 17"/>
    <w:basedOn w:val="19"/>
    <w:qFormat/>
    <w:uiPriority w:val="0"/>
  </w:style>
  <w:style w:type="table" w:customStyle="1" w:styleId="28">
    <w:name w:val="_Style 18"/>
    <w:basedOn w:val="19"/>
    <w:qFormat/>
    <w:uiPriority w:val="0"/>
  </w:style>
  <w:style w:type="paragraph" w:customStyle="1" w:styleId="29">
    <w:name w:val="WPSOffice手动目录 1"/>
    <w:qFormat/>
    <w:uiPriority w:val="0"/>
    <w:pPr>
      <w:ind w:leftChars="0"/>
    </w:pPr>
    <w:rPr>
      <w:rFonts w:ascii="Times New Roman" w:hAnsi="Times New Roman" w:eastAsia="SimSun" w:cs="Times New Roman"/>
      <w:sz w:val="20"/>
      <w:szCs w:val="20"/>
    </w:rPr>
  </w:style>
  <w:style w:type="paragraph" w:customStyle="1" w:styleId="30">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microsoft.com/office/2011/relationships/people" Target="people.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55</Pages>
  <Words>6570</Words>
  <Characters>41714</Characters>
  <TotalTime>4</TotalTime>
  <ScaleCrop>false</ScaleCrop>
  <LinksUpToDate>false</LinksUpToDate>
  <CharactersWithSpaces>48462</CharactersWithSpaces>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2025-12-23T22:20:00Z</dcterms:created>
  <dc:creator>Оля</dc:creator>
  <cp:lastModifiedBy>Ольга Жигунова</cp:lastModifiedBy>
  <dcterms:modified xsi:type="dcterms:W3CDTF">2025-12-25T20:53:29Z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1049-12.2.0.23196</vt:lpwstr>
  </property>
  <property fmtid="{D5CDD505-2E9C-101B-9397-08002B2CF9AE}" pid="3" name="ICV">
    <vt:lpwstr>C99B58A2D99E4434A5DAB28A9AD1E447_13</vt:lpwstr>
  </property>
</Properties>
</file>